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E98E6" w14:textId="77777777" w:rsidR="004614ED" w:rsidRPr="00255DB3" w:rsidRDefault="001E7B83" w:rsidP="00255DB3">
      <w:pPr>
        <w:pStyle w:val="Body"/>
        <w:jc w:val="center"/>
        <w:rPr>
          <w:rFonts w:ascii="Times New Roman" w:hAnsi="Times New Roman" w:cs="Times New Roman"/>
          <w:sz w:val="28"/>
          <w:szCs w:val="28"/>
        </w:rPr>
      </w:pPr>
      <w:r w:rsidRPr="00255DB3">
        <w:rPr>
          <w:rFonts w:ascii="Times New Roman" w:hAnsi="Times New Roman" w:cs="Times New Roman"/>
          <w:sz w:val="28"/>
          <w:szCs w:val="28"/>
        </w:rPr>
        <w:t xml:space="preserve">Combining advanced text-mining algorithms with mass spectrometry fragmentation data for substructure </w:t>
      </w:r>
      <w:r w:rsidR="00B00C5D">
        <w:rPr>
          <w:rFonts w:ascii="Times New Roman" w:hAnsi="Times New Roman" w:cs="Times New Roman"/>
          <w:sz w:val="28"/>
          <w:szCs w:val="28"/>
        </w:rPr>
        <w:t>exploration</w:t>
      </w:r>
      <w:r w:rsidRPr="00255DB3">
        <w:rPr>
          <w:rFonts w:ascii="Times New Roman" w:hAnsi="Times New Roman" w:cs="Times New Roman"/>
          <w:sz w:val="28"/>
          <w:szCs w:val="28"/>
        </w:rPr>
        <w:t xml:space="preserve"> </w:t>
      </w:r>
      <w:r w:rsidR="00255DB3" w:rsidRPr="00255DB3">
        <w:rPr>
          <w:rFonts w:ascii="Times New Roman" w:hAnsi="Times New Roman" w:cs="Times New Roman"/>
          <w:sz w:val="28"/>
          <w:szCs w:val="28"/>
        </w:rPr>
        <w:t>in untargeted metabolomics data</w:t>
      </w:r>
    </w:p>
    <w:p w14:paraId="3C6C935C" w14:textId="77777777" w:rsidR="004614ED" w:rsidRDefault="004614ED">
      <w:pPr>
        <w:pStyle w:val="Body"/>
      </w:pPr>
    </w:p>
    <w:p w14:paraId="2C5E082A" w14:textId="77777777" w:rsidR="004614ED" w:rsidRDefault="001E7B83">
      <w:pPr>
        <w:pStyle w:val="Body"/>
        <w:spacing w:before="240" w:after="0" w:line="240" w:lineRule="auto"/>
        <w:rPr>
          <w:b/>
          <w:bCs/>
          <w:vertAlign w:val="superscript"/>
        </w:rPr>
      </w:pPr>
      <w:r>
        <w:rPr>
          <w:b/>
          <w:bCs/>
          <w:lang w:val="en-GB"/>
        </w:rPr>
        <w:t>Justin J.J. van der Hooft</w:t>
      </w:r>
      <w:r>
        <w:rPr>
          <w:b/>
          <w:bCs/>
          <w:vertAlign w:val="superscript"/>
        </w:rPr>
        <w:t>1</w:t>
      </w:r>
      <w:r>
        <w:rPr>
          <w:b/>
          <w:bCs/>
          <w:lang w:val="de-DE"/>
        </w:rPr>
        <w:t>*, Joe Wandy</w:t>
      </w:r>
      <w:r>
        <w:rPr>
          <w:b/>
          <w:bCs/>
          <w:vertAlign w:val="superscript"/>
        </w:rPr>
        <w:t>2</w:t>
      </w:r>
      <w:r>
        <w:rPr>
          <w:b/>
          <w:bCs/>
          <w:lang w:val="da-DK"/>
        </w:rPr>
        <w:t>, Michael P. Barrett</w:t>
      </w:r>
      <w:r>
        <w:rPr>
          <w:b/>
          <w:bCs/>
          <w:vertAlign w:val="superscript"/>
        </w:rPr>
        <w:t>1</w:t>
      </w:r>
      <w:r>
        <w:rPr>
          <w:b/>
          <w:bCs/>
          <w:lang w:val="de-DE"/>
        </w:rPr>
        <w:t>, Karl V. Burgess</w:t>
      </w:r>
      <w:r>
        <w:rPr>
          <w:b/>
          <w:bCs/>
          <w:vertAlign w:val="superscript"/>
        </w:rPr>
        <w:t>1</w:t>
      </w:r>
      <w:r>
        <w:rPr>
          <w:b/>
          <w:bCs/>
          <w:lang w:val="en-GB"/>
        </w:rPr>
        <w:t>, Simon Rogers</w:t>
      </w:r>
      <w:r>
        <w:rPr>
          <w:b/>
          <w:bCs/>
          <w:vertAlign w:val="superscript"/>
        </w:rPr>
        <w:t>1,2</w:t>
      </w:r>
      <w:r w:rsidR="00C17BFE">
        <w:rPr>
          <w:b/>
          <w:bCs/>
          <w:lang w:val="de-DE"/>
        </w:rPr>
        <w:t>*</w:t>
      </w:r>
    </w:p>
    <w:p w14:paraId="2E6C01A2" w14:textId="77777777" w:rsidR="004614ED" w:rsidRDefault="001E7B83">
      <w:pPr>
        <w:pStyle w:val="Body"/>
        <w:spacing w:before="240" w:after="0" w:line="240" w:lineRule="auto"/>
        <w:rPr>
          <w:sz w:val="20"/>
          <w:szCs w:val="20"/>
        </w:rPr>
      </w:pPr>
      <w:r>
        <w:rPr>
          <w:sz w:val="20"/>
          <w:szCs w:val="20"/>
          <w:vertAlign w:val="superscript"/>
          <w:lang w:val="ru-RU"/>
        </w:rPr>
        <w:t xml:space="preserve">1 </w:t>
      </w:r>
      <w:r>
        <w:rPr>
          <w:sz w:val="20"/>
          <w:szCs w:val="20"/>
        </w:rPr>
        <w:t>Glasgow Polyomics, University of Glasgow, Glasgow, United Kingdom</w:t>
      </w:r>
    </w:p>
    <w:p w14:paraId="00877D8C" w14:textId="77777777" w:rsidR="004614ED" w:rsidRDefault="001E7B83">
      <w:pPr>
        <w:pStyle w:val="Body"/>
        <w:spacing w:before="240" w:after="0" w:line="240" w:lineRule="auto"/>
        <w:rPr>
          <w:sz w:val="20"/>
          <w:szCs w:val="20"/>
        </w:rPr>
      </w:pPr>
      <w:r>
        <w:rPr>
          <w:sz w:val="20"/>
          <w:szCs w:val="20"/>
          <w:vertAlign w:val="superscript"/>
        </w:rPr>
        <w:t xml:space="preserve">2 </w:t>
      </w:r>
      <w:r>
        <w:rPr>
          <w:sz w:val="20"/>
          <w:szCs w:val="20"/>
        </w:rPr>
        <w:t>School of Computing Science, University of Glasgow, Glasgow, United Kingdom</w:t>
      </w:r>
    </w:p>
    <w:p w14:paraId="68E8013B" w14:textId="77777777" w:rsidR="004614ED" w:rsidRDefault="001E7B83">
      <w:pPr>
        <w:pStyle w:val="Body"/>
        <w:spacing w:before="240" w:after="0" w:line="240" w:lineRule="auto"/>
        <w:rPr>
          <w:sz w:val="20"/>
          <w:szCs w:val="20"/>
        </w:rPr>
      </w:pPr>
      <w:r>
        <w:rPr>
          <w:b/>
          <w:bCs/>
          <w:sz w:val="20"/>
          <w:szCs w:val="20"/>
        </w:rPr>
        <w:t xml:space="preserve">*Correspondence: </w:t>
      </w:r>
      <w:r>
        <w:rPr>
          <w:sz w:val="20"/>
          <w:szCs w:val="20"/>
          <w:lang w:val="de-DE"/>
        </w:rPr>
        <w:t>Justin J.J. van der Hooft, Glasgow Polyomics, Level 2, Room 235, Wolfson Wohl Cancer Research Centre, Garscube Estate, Glasgow, G61 1HQ, United Kingdom.</w:t>
      </w:r>
    </w:p>
    <w:p w14:paraId="27841611" w14:textId="77777777" w:rsidR="00C17BFE" w:rsidRDefault="001E7B83" w:rsidP="00C17BFE">
      <w:pPr>
        <w:pStyle w:val="Body"/>
        <w:spacing w:after="0" w:line="240" w:lineRule="auto"/>
        <w:rPr>
          <w:sz w:val="20"/>
          <w:szCs w:val="20"/>
        </w:rPr>
      </w:pPr>
      <w:r>
        <w:rPr>
          <w:sz w:val="20"/>
          <w:szCs w:val="20"/>
          <w:lang w:val="en-GB"/>
        </w:rPr>
        <w:t>justin.vanderhooft@glasgow.ac.uk</w:t>
      </w:r>
    </w:p>
    <w:p w14:paraId="114F631E" w14:textId="77777777" w:rsidR="00C17BFE" w:rsidRDefault="00C17BFE" w:rsidP="00C17BFE">
      <w:pPr>
        <w:pStyle w:val="Body"/>
        <w:spacing w:after="0" w:line="240" w:lineRule="auto"/>
        <w:rPr>
          <w:rFonts w:ascii="Times New Roman" w:hAnsi="Times New Roman" w:cs="Times New Roman"/>
          <w:bCs/>
          <w:sz w:val="20"/>
          <w:szCs w:val="20"/>
        </w:rPr>
      </w:pPr>
    </w:p>
    <w:p w14:paraId="2D9A40AE" w14:textId="77777777" w:rsidR="0087339A" w:rsidRPr="0087339A" w:rsidRDefault="00C17BFE" w:rsidP="0087339A">
      <w:pPr>
        <w:pStyle w:val="Body"/>
        <w:spacing w:after="0" w:line="240" w:lineRule="auto"/>
        <w:rPr>
          <w:bCs/>
          <w:sz w:val="20"/>
          <w:szCs w:val="20"/>
        </w:rPr>
      </w:pPr>
      <w:r>
        <w:rPr>
          <w:b/>
          <w:bCs/>
          <w:sz w:val="20"/>
          <w:szCs w:val="20"/>
        </w:rPr>
        <w:t xml:space="preserve">*Correspondence: </w:t>
      </w:r>
      <w:r w:rsidR="0087339A" w:rsidRPr="0087339A">
        <w:rPr>
          <w:bCs/>
          <w:sz w:val="20"/>
          <w:szCs w:val="20"/>
        </w:rPr>
        <w:t xml:space="preserve">Simon Rogers, </w:t>
      </w:r>
      <w:r w:rsidR="00481528" w:rsidRPr="00481528">
        <w:rPr>
          <w:bCs/>
          <w:sz w:val="20"/>
          <w:szCs w:val="20"/>
        </w:rPr>
        <w:t>Room S123, School of Computing Science, Sir Alwyn Williams B</w:t>
      </w:r>
      <w:r w:rsidR="00481528">
        <w:rPr>
          <w:bCs/>
          <w:sz w:val="20"/>
          <w:szCs w:val="20"/>
        </w:rPr>
        <w:t>ui</w:t>
      </w:r>
      <w:r w:rsidR="00481528" w:rsidRPr="00481528">
        <w:rPr>
          <w:bCs/>
          <w:sz w:val="20"/>
          <w:szCs w:val="20"/>
        </w:rPr>
        <w:t>ld</w:t>
      </w:r>
      <w:r w:rsidR="00481528">
        <w:rPr>
          <w:bCs/>
          <w:sz w:val="20"/>
          <w:szCs w:val="20"/>
        </w:rPr>
        <w:t>in</w:t>
      </w:r>
      <w:r w:rsidR="00481528" w:rsidRPr="00481528">
        <w:rPr>
          <w:bCs/>
          <w:sz w:val="20"/>
          <w:szCs w:val="20"/>
        </w:rPr>
        <w:t>g, Glasgow</w:t>
      </w:r>
      <w:r w:rsidR="00481528">
        <w:rPr>
          <w:bCs/>
          <w:sz w:val="20"/>
          <w:szCs w:val="20"/>
        </w:rPr>
        <w:t>,</w:t>
      </w:r>
      <w:r w:rsidR="00481528" w:rsidRPr="00481528">
        <w:rPr>
          <w:bCs/>
          <w:sz w:val="20"/>
          <w:szCs w:val="20"/>
        </w:rPr>
        <w:t xml:space="preserve"> G12 8QQ</w:t>
      </w:r>
      <w:r w:rsidR="0087339A" w:rsidRPr="0087339A">
        <w:rPr>
          <w:bCs/>
          <w:sz w:val="20"/>
          <w:szCs w:val="20"/>
        </w:rPr>
        <w:t>, United Kingdom</w:t>
      </w:r>
      <w:r w:rsidR="0087339A">
        <w:rPr>
          <w:bCs/>
          <w:sz w:val="20"/>
          <w:szCs w:val="20"/>
        </w:rPr>
        <w:t>.</w:t>
      </w:r>
    </w:p>
    <w:p w14:paraId="11B01154" w14:textId="77777777" w:rsidR="00C17BFE" w:rsidRPr="00C17BFE" w:rsidRDefault="0087339A" w:rsidP="0087339A">
      <w:pPr>
        <w:pStyle w:val="Body"/>
        <w:spacing w:after="0" w:line="240" w:lineRule="auto"/>
        <w:rPr>
          <w:bCs/>
          <w:sz w:val="20"/>
          <w:szCs w:val="20"/>
        </w:rPr>
      </w:pPr>
      <w:r w:rsidRPr="0087339A">
        <w:rPr>
          <w:bCs/>
          <w:sz w:val="20"/>
          <w:szCs w:val="20"/>
        </w:rPr>
        <w:t>Simon.Rogers@glasgow.ac.uk</w:t>
      </w:r>
    </w:p>
    <w:p w14:paraId="2A958D3F" w14:textId="77777777" w:rsidR="00C17BFE" w:rsidRDefault="00C17BFE" w:rsidP="00C17BFE">
      <w:pPr>
        <w:pStyle w:val="Body"/>
        <w:spacing w:after="0" w:line="240" w:lineRule="auto"/>
        <w:rPr>
          <w:rFonts w:ascii="Times New Roman" w:hAnsi="Times New Roman" w:cs="Times New Roman"/>
          <w:bCs/>
          <w:sz w:val="20"/>
          <w:szCs w:val="20"/>
        </w:rPr>
      </w:pPr>
    </w:p>
    <w:p w14:paraId="46587989" w14:textId="77777777" w:rsidR="004614ED" w:rsidRPr="00255DB3" w:rsidRDefault="001E7B83" w:rsidP="00C17BFE">
      <w:pPr>
        <w:pStyle w:val="Body"/>
        <w:spacing w:after="0" w:line="240" w:lineRule="auto"/>
        <w:rPr>
          <w:rFonts w:ascii="Times New Roman" w:hAnsi="Times New Roman" w:cs="Times New Roman"/>
          <w:bCs/>
          <w:sz w:val="20"/>
          <w:szCs w:val="20"/>
        </w:rPr>
      </w:pPr>
      <w:r w:rsidRPr="00255DB3">
        <w:rPr>
          <w:rFonts w:ascii="Times New Roman" w:hAnsi="Times New Roman" w:cs="Times New Roman"/>
          <w:bCs/>
          <w:sz w:val="20"/>
          <w:szCs w:val="20"/>
        </w:rPr>
        <w:t xml:space="preserve">Keywords: </w:t>
      </w:r>
      <w:r w:rsidR="0087339A">
        <w:rPr>
          <w:rFonts w:ascii="Times New Roman" w:hAnsi="Times New Roman" w:cs="Times New Roman"/>
          <w:bCs/>
          <w:sz w:val="20"/>
          <w:szCs w:val="20"/>
        </w:rPr>
        <w:t xml:space="preserve">Data mining, </w:t>
      </w:r>
      <w:r w:rsidRPr="00255DB3">
        <w:rPr>
          <w:rFonts w:ascii="Times New Roman" w:hAnsi="Times New Roman" w:cs="Times New Roman"/>
          <w:bCs/>
          <w:sz w:val="20"/>
          <w:szCs w:val="20"/>
        </w:rPr>
        <w:t>Metabolomics, Mass Spectrometry, high-resolution, fragmentation, Latent Dirichlet Allocation, visualization, software, text-mining, pattern recognition.</w:t>
      </w:r>
    </w:p>
    <w:p w14:paraId="4B3B59D5" w14:textId="77777777" w:rsidR="0087339A" w:rsidRDefault="0087339A">
      <w:pPr>
        <w:pStyle w:val="Body"/>
        <w:rPr>
          <w:rFonts w:ascii="Times New Roman" w:hAnsi="Times New Roman" w:cs="Times New Roman"/>
          <w:b/>
          <w:sz w:val="24"/>
        </w:rPr>
      </w:pPr>
    </w:p>
    <w:p w14:paraId="3EF20AC8" w14:textId="77777777" w:rsidR="0087339A" w:rsidRDefault="0087339A">
      <w:pPr>
        <w:pStyle w:val="Body"/>
        <w:rPr>
          <w:rFonts w:ascii="Times New Roman" w:hAnsi="Times New Roman" w:cs="Times New Roman"/>
          <w:b/>
          <w:sz w:val="24"/>
        </w:rPr>
      </w:pPr>
    </w:p>
    <w:p w14:paraId="669482A8" w14:textId="77777777" w:rsidR="0087339A" w:rsidRDefault="0087339A">
      <w:pPr>
        <w:pStyle w:val="Body"/>
        <w:rPr>
          <w:rFonts w:ascii="Times New Roman" w:hAnsi="Times New Roman" w:cs="Times New Roman"/>
          <w:b/>
          <w:sz w:val="24"/>
        </w:rPr>
      </w:pPr>
    </w:p>
    <w:p w14:paraId="6A65455D" w14:textId="77777777" w:rsidR="0087339A" w:rsidRDefault="0087339A">
      <w:pPr>
        <w:pStyle w:val="Body"/>
        <w:rPr>
          <w:rFonts w:ascii="Times New Roman" w:hAnsi="Times New Roman" w:cs="Times New Roman"/>
          <w:b/>
          <w:sz w:val="24"/>
        </w:rPr>
      </w:pPr>
    </w:p>
    <w:p w14:paraId="4A22F4EC" w14:textId="77777777" w:rsidR="0087339A" w:rsidRDefault="0087339A">
      <w:pPr>
        <w:pStyle w:val="Body"/>
        <w:rPr>
          <w:rFonts w:ascii="Times New Roman" w:hAnsi="Times New Roman" w:cs="Times New Roman"/>
          <w:b/>
          <w:sz w:val="24"/>
        </w:rPr>
      </w:pPr>
    </w:p>
    <w:p w14:paraId="3A1AF067" w14:textId="77777777" w:rsidR="0087339A" w:rsidRDefault="0087339A">
      <w:pPr>
        <w:pStyle w:val="Body"/>
        <w:rPr>
          <w:rFonts w:ascii="Times New Roman" w:hAnsi="Times New Roman" w:cs="Times New Roman"/>
          <w:b/>
          <w:sz w:val="24"/>
        </w:rPr>
      </w:pPr>
    </w:p>
    <w:p w14:paraId="3685841F" w14:textId="77777777" w:rsidR="0087339A" w:rsidRDefault="0087339A">
      <w:pPr>
        <w:pStyle w:val="Body"/>
        <w:rPr>
          <w:rFonts w:ascii="Times New Roman" w:hAnsi="Times New Roman" w:cs="Times New Roman"/>
          <w:b/>
          <w:sz w:val="24"/>
        </w:rPr>
      </w:pPr>
    </w:p>
    <w:p w14:paraId="3B2A77E6" w14:textId="77777777" w:rsidR="0087339A" w:rsidRDefault="0087339A">
      <w:pPr>
        <w:pStyle w:val="Body"/>
        <w:rPr>
          <w:rFonts w:ascii="Times New Roman" w:hAnsi="Times New Roman" w:cs="Times New Roman"/>
          <w:b/>
          <w:sz w:val="24"/>
        </w:rPr>
      </w:pPr>
    </w:p>
    <w:p w14:paraId="674675D7" w14:textId="77777777" w:rsidR="0087339A" w:rsidRDefault="0087339A">
      <w:pPr>
        <w:pStyle w:val="Body"/>
        <w:rPr>
          <w:rFonts w:ascii="Times New Roman" w:hAnsi="Times New Roman" w:cs="Times New Roman"/>
          <w:b/>
          <w:sz w:val="24"/>
        </w:rPr>
      </w:pPr>
    </w:p>
    <w:p w14:paraId="1523974B" w14:textId="77777777" w:rsidR="0087339A" w:rsidRDefault="0087339A">
      <w:pPr>
        <w:pStyle w:val="Body"/>
        <w:rPr>
          <w:rFonts w:ascii="Times New Roman" w:hAnsi="Times New Roman" w:cs="Times New Roman"/>
          <w:b/>
          <w:sz w:val="24"/>
        </w:rPr>
      </w:pPr>
    </w:p>
    <w:p w14:paraId="116FD817" w14:textId="77777777" w:rsidR="0087339A" w:rsidRDefault="0087339A">
      <w:pPr>
        <w:pStyle w:val="Body"/>
        <w:rPr>
          <w:rFonts w:ascii="Times New Roman" w:hAnsi="Times New Roman" w:cs="Times New Roman"/>
          <w:b/>
          <w:sz w:val="24"/>
        </w:rPr>
      </w:pPr>
    </w:p>
    <w:p w14:paraId="0AC1948B" w14:textId="77777777" w:rsidR="0087339A" w:rsidRDefault="0087339A">
      <w:pPr>
        <w:pStyle w:val="Body"/>
        <w:rPr>
          <w:rFonts w:ascii="Times New Roman" w:hAnsi="Times New Roman" w:cs="Times New Roman"/>
          <w:b/>
          <w:sz w:val="24"/>
        </w:rPr>
      </w:pPr>
    </w:p>
    <w:p w14:paraId="3F6C5616" w14:textId="77777777" w:rsidR="0087339A" w:rsidRDefault="0087339A">
      <w:pPr>
        <w:pStyle w:val="Body"/>
        <w:rPr>
          <w:rFonts w:ascii="Times New Roman" w:hAnsi="Times New Roman" w:cs="Times New Roman"/>
          <w:b/>
          <w:sz w:val="24"/>
        </w:rPr>
      </w:pPr>
    </w:p>
    <w:p w14:paraId="3A2F6FAC" w14:textId="77777777" w:rsidR="0087339A" w:rsidRDefault="0087339A">
      <w:pPr>
        <w:pStyle w:val="Body"/>
        <w:rPr>
          <w:rFonts w:ascii="Times New Roman" w:hAnsi="Times New Roman" w:cs="Times New Roman"/>
          <w:b/>
          <w:sz w:val="24"/>
        </w:rPr>
      </w:pPr>
    </w:p>
    <w:p w14:paraId="48DBDF9E" w14:textId="77777777" w:rsidR="0087339A" w:rsidRDefault="0087339A">
      <w:pPr>
        <w:pStyle w:val="Body"/>
        <w:rPr>
          <w:rFonts w:ascii="Times New Roman" w:hAnsi="Times New Roman" w:cs="Times New Roman"/>
          <w:b/>
          <w:sz w:val="24"/>
        </w:rPr>
      </w:pPr>
    </w:p>
    <w:p w14:paraId="361E8AD6" w14:textId="77777777" w:rsidR="0087339A" w:rsidRDefault="0087339A">
      <w:pPr>
        <w:pStyle w:val="Body"/>
        <w:rPr>
          <w:rFonts w:ascii="Times New Roman" w:hAnsi="Times New Roman" w:cs="Times New Roman"/>
          <w:b/>
          <w:sz w:val="24"/>
        </w:rPr>
      </w:pPr>
    </w:p>
    <w:p w14:paraId="4CC116CC" w14:textId="77777777" w:rsidR="0087339A" w:rsidRDefault="0087339A">
      <w:pPr>
        <w:pStyle w:val="Body"/>
        <w:rPr>
          <w:rFonts w:ascii="Times New Roman" w:hAnsi="Times New Roman" w:cs="Times New Roman"/>
          <w:b/>
          <w:sz w:val="24"/>
        </w:rPr>
      </w:pPr>
    </w:p>
    <w:p w14:paraId="26946EE5" w14:textId="77777777" w:rsidR="004614ED" w:rsidRPr="00255DB3" w:rsidRDefault="00255DB3">
      <w:pPr>
        <w:pStyle w:val="Body"/>
        <w:rPr>
          <w:rFonts w:ascii="Times New Roman" w:hAnsi="Times New Roman" w:cs="Times New Roman"/>
          <w:b/>
        </w:rPr>
      </w:pPr>
      <w:r w:rsidRPr="00255DB3">
        <w:rPr>
          <w:rFonts w:ascii="Times New Roman" w:hAnsi="Times New Roman" w:cs="Times New Roman"/>
          <w:b/>
          <w:sz w:val="24"/>
        </w:rPr>
        <w:lastRenderedPageBreak/>
        <w:t>Abstract</w:t>
      </w:r>
    </w:p>
    <w:p w14:paraId="276F186A" w14:textId="080B1D5E" w:rsidR="004A381F" w:rsidRDefault="001A5B97" w:rsidP="00C01155">
      <w:pPr>
        <w:pStyle w:val="Body"/>
        <w:jc w:val="both"/>
        <w:rPr>
          <w:rFonts w:ascii="Times New Roman" w:hAnsi="Times New Roman" w:cs="Times New Roman"/>
          <w:sz w:val="20"/>
        </w:rPr>
      </w:pPr>
      <w:r>
        <w:rPr>
          <w:rFonts w:ascii="Times New Roman" w:hAnsi="Times New Roman" w:cs="Times New Roman"/>
          <w:sz w:val="20"/>
        </w:rPr>
        <w:t xml:space="preserve">Adaptation of algorithms capable of pulling knowledge from different types of structured </w:t>
      </w:r>
      <w:r w:rsidR="006E0BB2">
        <w:rPr>
          <w:rFonts w:ascii="Times New Roman" w:hAnsi="Times New Roman" w:cs="Times New Roman"/>
          <w:sz w:val="20"/>
        </w:rPr>
        <w:t>complex</w:t>
      </w:r>
      <w:r>
        <w:rPr>
          <w:rFonts w:ascii="Times New Roman" w:hAnsi="Times New Roman" w:cs="Times New Roman"/>
          <w:sz w:val="20"/>
        </w:rPr>
        <w:t xml:space="preserve"> data across disparate data-types has great potential.  In the burgeoning field of untargeted metabolomics, m</w:t>
      </w:r>
      <w:r w:rsidRPr="00AB04C7">
        <w:rPr>
          <w:rFonts w:ascii="Times New Roman" w:hAnsi="Times New Roman" w:cs="Times New Roman"/>
          <w:sz w:val="20"/>
        </w:rPr>
        <w:t xml:space="preserve">etabolite </w:t>
      </w:r>
      <w:r w:rsidR="001E7B83" w:rsidRPr="00AB04C7">
        <w:rPr>
          <w:rFonts w:ascii="Times New Roman" w:hAnsi="Times New Roman" w:cs="Times New Roman"/>
          <w:sz w:val="20"/>
        </w:rPr>
        <w:t xml:space="preserve">annotation, classification, and identification remain </w:t>
      </w:r>
      <w:r>
        <w:rPr>
          <w:rFonts w:ascii="Times New Roman" w:hAnsi="Times New Roman" w:cs="Times New Roman"/>
          <w:sz w:val="20"/>
        </w:rPr>
        <w:t>arduous and problematic</w:t>
      </w:r>
      <w:r w:rsidRPr="00AB04C7">
        <w:rPr>
          <w:rFonts w:ascii="Times New Roman" w:hAnsi="Times New Roman" w:cs="Times New Roman"/>
          <w:sz w:val="20"/>
        </w:rPr>
        <w:t xml:space="preserve"> </w:t>
      </w:r>
      <w:r w:rsidR="001E7B83" w:rsidRPr="00AB04C7">
        <w:rPr>
          <w:rFonts w:ascii="Times New Roman" w:hAnsi="Times New Roman" w:cs="Times New Roman"/>
          <w:sz w:val="20"/>
        </w:rPr>
        <w:t>processes</w:t>
      </w:r>
      <w:r>
        <w:rPr>
          <w:rFonts w:ascii="Times New Roman" w:hAnsi="Times New Roman" w:cs="Times New Roman"/>
          <w:sz w:val="20"/>
        </w:rPr>
        <w:t>.</w:t>
      </w:r>
      <w:r w:rsidR="001E7B83" w:rsidRPr="00AB04C7">
        <w:rPr>
          <w:rFonts w:ascii="Times New Roman" w:hAnsi="Times New Roman" w:cs="Times New Roman"/>
          <w:sz w:val="20"/>
        </w:rPr>
        <w:t xml:space="preserve"> High-resolution mass spectrometry </w:t>
      </w:r>
      <w:r w:rsidR="004B5959">
        <w:rPr>
          <w:rFonts w:ascii="Times New Roman" w:hAnsi="Times New Roman" w:cs="Times New Roman"/>
          <w:sz w:val="20"/>
        </w:rPr>
        <w:t xml:space="preserve">fragmentation </w:t>
      </w:r>
      <w:r w:rsidR="001E7B83" w:rsidRPr="00AB04C7">
        <w:rPr>
          <w:rFonts w:ascii="Times New Roman" w:hAnsi="Times New Roman" w:cs="Times New Roman"/>
          <w:sz w:val="20"/>
        </w:rPr>
        <w:t>improve</w:t>
      </w:r>
      <w:r>
        <w:rPr>
          <w:rFonts w:ascii="Times New Roman" w:hAnsi="Times New Roman" w:cs="Times New Roman"/>
          <w:sz w:val="20"/>
        </w:rPr>
        <w:t>s</w:t>
      </w:r>
      <w:r w:rsidR="001E7B83" w:rsidRPr="00AB04C7">
        <w:rPr>
          <w:rFonts w:ascii="Times New Roman" w:hAnsi="Times New Roman" w:cs="Times New Roman"/>
          <w:sz w:val="20"/>
        </w:rPr>
        <w:t xml:space="preserve"> the structural elucidation process</w:t>
      </w:r>
      <w:r w:rsidR="00EC5280" w:rsidRPr="00AB04C7">
        <w:rPr>
          <w:rFonts w:ascii="Times New Roman" w:hAnsi="Times New Roman" w:cs="Times New Roman"/>
          <w:sz w:val="20"/>
        </w:rPr>
        <w:t>.</w:t>
      </w:r>
      <w:r w:rsidR="001E7B83" w:rsidRPr="00AB04C7">
        <w:rPr>
          <w:rFonts w:ascii="Times New Roman" w:hAnsi="Times New Roman" w:cs="Times New Roman"/>
          <w:sz w:val="20"/>
        </w:rPr>
        <w:t xml:space="preserve"> However, </w:t>
      </w:r>
      <w:r w:rsidR="008B7812">
        <w:rPr>
          <w:rFonts w:ascii="Times New Roman" w:hAnsi="Times New Roman" w:cs="Times New Roman"/>
          <w:sz w:val="20"/>
        </w:rPr>
        <w:t xml:space="preserve">given </w:t>
      </w:r>
      <w:r w:rsidR="004B5959">
        <w:rPr>
          <w:rFonts w:ascii="Times New Roman" w:hAnsi="Times New Roman" w:cs="Times New Roman"/>
          <w:sz w:val="20"/>
        </w:rPr>
        <w:t>the</w:t>
      </w:r>
      <w:r w:rsidR="001E7B83" w:rsidRPr="00AB04C7">
        <w:rPr>
          <w:rFonts w:ascii="Times New Roman" w:hAnsi="Times New Roman" w:cs="Times New Roman"/>
          <w:sz w:val="20"/>
        </w:rPr>
        <w:t xml:space="preserve"> </w:t>
      </w:r>
      <w:r w:rsidR="004B5959">
        <w:rPr>
          <w:rFonts w:ascii="Times New Roman" w:hAnsi="Times New Roman" w:cs="Times New Roman"/>
          <w:sz w:val="20"/>
        </w:rPr>
        <w:t>enormous number of spectra typically generated,</w:t>
      </w:r>
      <w:r w:rsidR="001E7B83" w:rsidRPr="00AB04C7">
        <w:rPr>
          <w:rFonts w:ascii="Times New Roman" w:hAnsi="Times New Roman" w:cs="Times New Roman"/>
          <w:sz w:val="20"/>
        </w:rPr>
        <w:t xml:space="preserve"> it is a daunting task to extract relevant structural information</w:t>
      </w:r>
      <w:r w:rsidR="004B5959">
        <w:rPr>
          <w:rFonts w:ascii="Times New Roman" w:hAnsi="Times New Roman" w:cs="Times New Roman"/>
          <w:sz w:val="20"/>
        </w:rPr>
        <w:t xml:space="preserve"> from all acquired </w:t>
      </w:r>
      <w:r w:rsidR="004B5959" w:rsidRPr="00AB04C7">
        <w:rPr>
          <w:rFonts w:ascii="Times New Roman" w:hAnsi="Times New Roman" w:cs="Times New Roman"/>
          <w:sz w:val="20"/>
        </w:rPr>
        <w:t>fragmentation patterns</w:t>
      </w:r>
      <w:r w:rsidR="001E7B83" w:rsidRPr="00AB04C7">
        <w:rPr>
          <w:rFonts w:ascii="Times New Roman" w:hAnsi="Times New Roman" w:cs="Times New Roman"/>
          <w:sz w:val="20"/>
        </w:rPr>
        <w:t xml:space="preserve">. </w:t>
      </w:r>
      <w:r w:rsidR="00255DB3" w:rsidRPr="00AB04C7">
        <w:rPr>
          <w:rFonts w:ascii="Times New Roman" w:hAnsi="Times New Roman" w:cs="Times New Roman"/>
          <w:sz w:val="20"/>
        </w:rPr>
        <w:t>E</w:t>
      </w:r>
      <w:r w:rsidR="001E7B83" w:rsidRPr="00AB04C7">
        <w:rPr>
          <w:rFonts w:ascii="Times New Roman" w:hAnsi="Times New Roman" w:cs="Times New Roman"/>
          <w:sz w:val="20"/>
        </w:rPr>
        <w:t xml:space="preserve">ffective data reduction is required. In this paper, we propose a novel </w:t>
      </w:r>
      <w:r w:rsidR="003B65B2">
        <w:rPr>
          <w:rFonts w:ascii="Times New Roman" w:hAnsi="Times New Roman" w:cs="Times New Roman"/>
          <w:sz w:val="20"/>
        </w:rPr>
        <w:t xml:space="preserve">unsupervised </w:t>
      </w:r>
      <w:r w:rsidR="001E7B83" w:rsidRPr="00AB04C7">
        <w:rPr>
          <w:rFonts w:ascii="Times New Roman" w:hAnsi="Times New Roman" w:cs="Times New Roman"/>
          <w:sz w:val="20"/>
        </w:rPr>
        <w:t xml:space="preserve">approach </w:t>
      </w:r>
      <w:r w:rsidR="00BE3DE7" w:rsidRPr="00AB04C7">
        <w:rPr>
          <w:rFonts w:ascii="Times New Roman" w:hAnsi="Times New Roman" w:cs="Times New Roman"/>
          <w:sz w:val="20"/>
        </w:rPr>
        <w:t>that reduces</w:t>
      </w:r>
      <w:r w:rsidR="001E7B83" w:rsidRPr="00AB04C7">
        <w:rPr>
          <w:rFonts w:ascii="Times New Roman" w:hAnsi="Times New Roman" w:cs="Times New Roman"/>
          <w:sz w:val="20"/>
        </w:rPr>
        <w:t xml:space="preserve"> the large </w:t>
      </w:r>
      <w:r w:rsidR="00AC1F93">
        <w:rPr>
          <w:rFonts w:ascii="Times New Roman" w:hAnsi="Times New Roman" w:cs="Times New Roman"/>
          <w:sz w:val="20"/>
        </w:rPr>
        <w:t>number</w:t>
      </w:r>
      <w:r w:rsidR="00AC1F93" w:rsidRPr="00AB04C7">
        <w:rPr>
          <w:rFonts w:ascii="Times New Roman" w:hAnsi="Times New Roman" w:cs="Times New Roman"/>
          <w:sz w:val="20"/>
        </w:rPr>
        <w:t xml:space="preserve"> </w:t>
      </w:r>
      <w:r w:rsidR="001E7B83" w:rsidRPr="00AB04C7">
        <w:rPr>
          <w:rFonts w:ascii="Times New Roman" w:hAnsi="Times New Roman" w:cs="Times New Roman"/>
          <w:sz w:val="20"/>
        </w:rPr>
        <w:t xml:space="preserve">of fragmentation spectra to concurring patterns of mass fragments or neutral losses to which precursor ions are associated. The approach is based on Latent Dirichlet Allocation (LDA), a technique </w:t>
      </w:r>
      <w:r w:rsidR="00534173">
        <w:rPr>
          <w:rFonts w:ascii="Times New Roman" w:hAnsi="Times New Roman" w:cs="Times New Roman"/>
          <w:sz w:val="20"/>
        </w:rPr>
        <w:t xml:space="preserve">widely used </w:t>
      </w:r>
      <w:r w:rsidR="001E7B83" w:rsidRPr="00AB04C7">
        <w:rPr>
          <w:rFonts w:ascii="Times New Roman" w:hAnsi="Times New Roman" w:cs="Times New Roman"/>
          <w:sz w:val="20"/>
        </w:rPr>
        <w:t xml:space="preserve">for modelling text </w:t>
      </w:r>
      <w:r w:rsidR="001E7B83" w:rsidRPr="00AB04C7">
        <w:rPr>
          <w:rFonts w:ascii="Times New Roman" w:hAnsi="Times New Roman" w:cs="Times New Roman"/>
          <w:sz w:val="20"/>
          <w:lang w:val="fr-FR"/>
        </w:rPr>
        <w:t>documents</w:t>
      </w:r>
      <w:r w:rsidR="001E7B83" w:rsidRPr="00AB04C7">
        <w:rPr>
          <w:rFonts w:ascii="Times New Roman" w:hAnsi="Times New Roman" w:cs="Times New Roman"/>
          <w:sz w:val="20"/>
        </w:rPr>
        <w:t>. We have adapted LDA to handle MS2 spectral information</w:t>
      </w:r>
      <w:r w:rsidR="00534173">
        <w:rPr>
          <w:rFonts w:ascii="Times New Roman" w:hAnsi="Times New Roman" w:cs="Times New Roman"/>
          <w:sz w:val="20"/>
        </w:rPr>
        <w:t xml:space="preserve"> and w</w:t>
      </w:r>
      <w:r w:rsidR="001E7B83" w:rsidRPr="00AB04C7">
        <w:rPr>
          <w:rFonts w:ascii="Times New Roman" w:hAnsi="Times New Roman" w:cs="Times New Roman"/>
          <w:sz w:val="20"/>
        </w:rPr>
        <w:t>e call the resulting workflow ‘</w:t>
      </w:r>
      <w:r w:rsidR="001E7B83" w:rsidRPr="00AB04C7">
        <w:rPr>
          <w:rFonts w:ascii="Times New Roman" w:hAnsi="Times New Roman" w:cs="Times New Roman"/>
          <w:sz w:val="20"/>
          <w:lang w:val="de-DE"/>
        </w:rPr>
        <w:t>MS2LDA</w:t>
      </w:r>
      <w:r w:rsidR="001E7B83" w:rsidRPr="00AB04C7">
        <w:rPr>
          <w:rFonts w:ascii="Times New Roman" w:hAnsi="Times New Roman" w:cs="Times New Roman"/>
          <w:sz w:val="20"/>
        </w:rPr>
        <w:t xml:space="preserve">’. Structural annotation of </w:t>
      </w:r>
      <w:r w:rsidR="006E0BB2">
        <w:rPr>
          <w:rFonts w:ascii="Times New Roman" w:hAnsi="Times New Roman" w:cs="Times New Roman"/>
          <w:sz w:val="20"/>
        </w:rPr>
        <w:t xml:space="preserve">resulting </w:t>
      </w:r>
      <w:r w:rsidR="001E7B83" w:rsidRPr="00AB04C7">
        <w:rPr>
          <w:rFonts w:ascii="Times New Roman" w:hAnsi="Times New Roman" w:cs="Times New Roman"/>
          <w:sz w:val="20"/>
        </w:rPr>
        <w:t>concurring patterns, which we call ‘</w:t>
      </w:r>
      <w:r w:rsidR="001E7B83" w:rsidRPr="00AB04C7">
        <w:rPr>
          <w:rFonts w:ascii="Times New Roman" w:hAnsi="Times New Roman" w:cs="Times New Roman"/>
          <w:sz w:val="20"/>
          <w:lang w:val="fr-FR"/>
        </w:rPr>
        <w:t>Mass2Motifs</w:t>
      </w:r>
      <w:r w:rsidR="00BE3DE7" w:rsidRPr="00AB04C7">
        <w:rPr>
          <w:rFonts w:ascii="Times New Roman" w:hAnsi="Times New Roman" w:cs="Times New Roman"/>
          <w:sz w:val="20"/>
        </w:rPr>
        <w:t xml:space="preserve">’, </w:t>
      </w:r>
      <w:r w:rsidR="001E7B83" w:rsidRPr="00037A91">
        <w:rPr>
          <w:rFonts w:ascii="Times New Roman" w:hAnsi="Times New Roman" w:cs="Times New Roman"/>
          <w:sz w:val="20"/>
        </w:rPr>
        <w:t xml:space="preserve">resulted in </w:t>
      </w:r>
      <w:r w:rsidR="00BE3DE7" w:rsidRPr="00037A91">
        <w:rPr>
          <w:rFonts w:ascii="Times New Roman" w:hAnsi="Times New Roman" w:cs="Times New Roman"/>
          <w:sz w:val="20"/>
        </w:rPr>
        <w:t>the</w:t>
      </w:r>
      <w:r w:rsidR="001E7B83" w:rsidRPr="00037A91">
        <w:rPr>
          <w:rFonts w:ascii="Times New Roman" w:hAnsi="Times New Roman" w:cs="Times New Roman"/>
          <w:sz w:val="20"/>
        </w:rPr>
        <w:t xml:space="preserve"> </w:t>
      </w:r>
      <w:r w:rsidR="00D52C7F" w:rsidRPr="00037A91">
        <w:rPr>
          <w:rFonts w:ascii="Times New Roman" w:hAnsi="Times New Roman" w:cs="Times New Roman"/>
          <w:sz w:val="20"/>
        </w:rPr>
        <w:t xml:space="preserve">structural </w:t>
      </w:r>
      <w:r w:rsidR="001E7B83" w:rsidRPr="00037A91">
        <w:rPr>
          <w:rFonts w:ascii="Times New Roman" w:hAnsi="Times New Roman" w:cs="Times New Roman"/>
          <w:sz w:val="20"/>
        </w:rPr>
        <w:t xml:space="preserve">annotation of </w:t>
      </w:r>
      <w:r w:rsidR="006E0BB2" w:rsidRPr="00037A91">
        <w:rPr>
          <w:rFonts w:ascii="Times New Roman" w:hAnsi="Times New Roman" w:cs="Times New Roman"/>
          <w:sz w:val="20"/>
        </w:rPr>
        <w:t>relevant</w:t>
      </w:r>
      <w:r w:rsidR="001E7B83" w:rsidRPr="00037A91">
        <w:rPr>
          <w:rFonts w:ascii="Times New Roman" w:hAnsi="Times New Roman" w:cs="Times New Roman"/>
          <w:sz w:val="20"/>
        </w:rPr>
        <w:t xml:space="preserve"> biochemical</w:t>
      </w:r>
      <w:r w:rsidR="001E7B83" w:rsidRPr="00AB04C7">
        <w:rPr>
          <w:rFonts w:ascii="Times New Roman" w:hAnsi="Times New Roman" w:cs="Times New Roman"/>
          <w:sz w:val="20"/>
        </w:rPr>
        <w:t xml:space="preserve"> substructures</w:t>
      </w:r>
      <w:r w:rsidR="00764C91">
        <w:rPr>
          <w:rFonts w:ascii="Times New Roman" w:hAnsi="Times New Roman" w:cs="Times New Roman"/>
          <w:sz w:val="20"/>
        </w:rPr>
        <w:t xml:space="preserve"> or</w:t>
      </w:r>
      <w:r w:rsidR="001E7B83" w:rsidRPr="00AB04C7">
        <w:rPr>
          <w:rFonts w:ascii="Times New Roman" w:hAnsi="Times New Roman" w:cs="Times New Roman"/>
          <w:sz w:val="20"/>
        </w:rPr>
        <w:t xml:space="preserve"> structural features in four </w:t>
      </w:r>
      <w:r w:rsidR="00231E18">
        <w:rPr>
          <w:rFonts w:ascii="Times New Roman" w:hAnsi="Times New Roman" w:cs="Times New Roman"/>
          <w:sz w:val="20"/>
        </w:rPr>
        <w:t>complex mixtures</w:t>
      </w:r>
      <w:r w:rsidR="001E7B83" w:rsidRPr="00AB04C7">
        <w:rPr>
          <w:rFonts w:ascii="Times New Roman" w:hAnsi="Times New Roman" w:cs="Times New Roman"/>
          <w:sz w:val="20"/>
        </w:rPr>
        <w:t xml:space="preserve">. Our results demonstrate that the proposed approach </w:t>
      </w:r>
      <w:r w:rsidR="00037A91">
        <w:rPr>
          <w:rFonts w:ascii="Times New Roman" w:hAnsi="Times New Roman" w:cs="Times New Roman"/>
          <w:sz w:val="20"/>
        </w:rPr>
        <w:t>can extract structural features</w:t>
      </w:r>
      <w:r w:rsidR="00AC1F93">
        <w:rPr>
          <w:rFonts w:ascii="Times New Roman" w:hAnsi="Times New Roman" w:cs="Times New Roman"/>
          <w:sz w:val="20"/>
        </w:rPr>
        <w:t xml:space="preserve"> in the form of sets of mass fragments and neutral losses in an unsupervised manner without any </w:t>
      </w:r>
      <w:r w:rsidR="00AC1F93">
        <w:rPr>
          <w:rFonts w:ascii="Times New Roman" w:hAnsi="Times New Roman" w:cs="Times New Roman"/>
          <w:i/>
          <w:sz w:val="20"/>
        </w:rPr>
        <w:t>a-priori</w:t>
      </w:r>
      <w:r w:rsidR="00AC1F93">
        <w:rPr>
          <w:rFonts w:ascii="Times New Roman" w:hAnsi="Times New Roman" w:cs="Times New Roman"/>
          <w:sz w:val="20"/>
        </w:rPr>
        <w:t xml:space="preserve"> knowledge. This is not something that can be done with any of the current metabolomics analysis tools.</w:t>
      </w:r>
      <w:r w:rsidR="001E7B83" w:rsidRPr="00AB04C7">
        <w:rPr>
          <w:rFonts w:ascii="Times New Roman" w:hAnsi="Times New Roman" w:cs="Times New Roman"/>
          <w:sz w:val="20"/>
        </w:rPr>
        <w:t xml:space="preserve"> </w:t>
      </w:r>
      <w:r w:rsidR="008B7812">
        <w:rPr>
          <w:rFonts w:ascii="Times New Roman" w:hAnsi="Times New Roman" w:cs="Times New Roman"/>
          <w:sz w:val="20"/>
        </w:rPr>
        <w:t>We conclude that</w:t>
      </w:r>
      <w:r w:rsidR="001E7B83" w:rsidRPr="00AB04C7">
        <w:rPr>
          <w:rFonts w:ascii="Times New Roman" w:hAnsi="Times New Roman" w:cs="Times New Roman"/>
          <w:sz w:val="20"/>
        </w:rPr>
        <w:t xml:space="preserve"> the resulting workflow allows a researcher to focus on relevant fragmentation patterns in data-dependent mass spectrometry fragmentation files and use them as aid in metabolite annotation and classification.</w:t>
      </w:r>
    </w:p>
    <w:p w14:paraId="6C087073" w14:textId="77777777" w:rsidR="004614ED" w:rsidRPr="00AB04C7" w:rsidRDefault="001E7B83" w:rsidP="00C01155">
      <w:pPr>
        <w:pStyle w:val="Body"/>
        <w:jc w:val="both"/>
        <w:rPr>
          <w:rFonts w:ascii="Times New Roman" w:hAnsi="Times New Roman" w:cs="Times New Roman"/>
          <w:sz w:val="20"/>
        </w:rPr>
      </w:pPr>
      <w:r w:rsidRPr="00AB04C7">
        <w:rPr>
          <w:rFonts w:ascii="Times New Roman" w:hAnsi="Times New Roman" w:cs="Times New Roman"/>
          <w:sz w:val="20"/>
        </w:rPr>
        <w:br/>
      </w:r>
    </w:p>
    <w:p w14:paraId="1ACED2BB" w14:textId="77777777" w:rsidR="004614ED" w:rsidRDefault="004614ED">
      <w:pPr>
        <w:pStyle w:val="Body"/>
      </w:pPr>
    </w:p>
    <w:p w14:paraId="0B771997" w14:textId="77777777" w:rsidR="004614ED" w:rsidRDefault="004614ED">
      <w:pPr>
        <w:pStyle w:val="Body"/>
      </w:pPr>
    </w:p>
    <w:p w14:paraId="731D7E88" w14:textId="77777777" w:rsidR="004614ED" w:rsidRDefault="004614ED">
      <w:pPr>
        <w:pStyle w:val="Body"/>
      </w:pPr>
    </w:p>
    <w:p w14:paraId="4D8C2EF3" w14:textId="77777777" w:rsidR="004614ED" w:rsidRDefault="001E7B83">
      <w:pPr>
        <w:pStyle w:val="Body"/>
      </w:pPr>
      <w:r>
        <w:br w:type="page"/>
      </w:r>
    </w:p>
    <w:p w14:paraId="15F210BF" w14:textId="77777777" w:rsidR="00BE3DE7" w:rsidRPr="00BE3DE7" w:rsidRDefault="0087339A" w:rsidP="00C01155">
      <w:pPr>
        <w:pStyle w:val="Body"/>
        <w:jc w:val="both"/>
        <w:rPr>
          <w:rFonts w:ascii="Times New Roman" w:hAnsi="Times New Roman" w:cs="Times New Roman"/>
          <w:b/>
          <w:sz w:val="24"/>
        </w:rPr>
      </w:pPr>
      <w:r>
        <w:rPr>
          <w:rFonts w:ascii="Times New Roman" w:hAnsi="Times New Roman" w:cs="Times New Roman"/>
          <w:b/>
          <w:sz w:val="24"/>
        </w:rPr>
        <w:lastRenderedPageBreak/>
        <w:t xml:space="preserve">1.0 </w:t>
      </w:r>
      <w:r w:rsidR="00BE3DE7" w:rsidRPr="00BE3DE7">
        <w:rPr>
          <w:rFonts w:ascii="Times New Roman" w:hAnsi="Times New Roman" w:cs="Times New Roman"/>
          <w:b/>
          <w:sz w:val="24"/>
        </w:rPr>
        <w:t>Introduction</w:t>
      </w:r>
    </w:p>
    <w:p w14:paraId="55DFE0FB" w14:textId="51306A97" w:rsidR="00C0382C" w:rsidRDefault="00A009F8" w:rsidP="00FE0310">
      <w:pPr>
        <w:pStyle w:val="Body"/>
        <w:spacing w:after="0"/>
        <w:jc w:val="both"/>
        <w:rPr>
          <w:rFonts w:ascii="Times New Roman" w:hAnsi="Times New Roman" w:cs="Times New Roman"/>
          <w:sz w:val="20"/>
          <w:szCs w:val="20"/>
        </w:rPr>
      </w:pPr>
      <w:bookmarkStart w:id="0" w:name="__UnoMark__644_1959362117"/>
      <w:bookmarkStart w:id="1" w:name="_Fieldmark__158_321700335"/>
      <w:bookmarkEnd w:id="0"/>
      <w:r w:rsidRPr="00C0382C">
        <w:rPr>
          <w:rFonts w:ascii="Times New Roman" w:hAnsi="Times New Roman" w:cs="Times New Roman"/>
          <w:sz w:val="20"/>
          <w:szCs w:val="20"/>
        </w:rPr>
        <w:t>E</w:t>
      </w:r>
      <w:r w:rsidR="00231E18" w:rsidRPr="00C0382C">
        <w:rPr>
          <w:rFonts w:ascii="Times New Roman" w:hAnsi="Times New Roman" w:cs="Times New Roman"/>
          <w:sz w:val="20"/>
          <w:szCs w:val="20"/>
        </w:rPr>
        <w:t xml:space="preserve">ver increasing </w:t>
      </w:r>
      <w:r w:rsidR="00037A91" w:rsidRPr="00C0382C">
        <w:rPr>
          <w:rFonts w:ascii="Times New Roman" w:hAnsi="Times New Roman" w:cs="Times New Roman"/>
          <w:sz w:val="20"/>
          <w:szCs w:val="20"/>
        </w:rPr>
        <w:t>quantities</w:t>
      </w:r>
      <w:r w:rsidR="00231E18" w:rsidRPr="00C0382C">
        <w:rPr>
          <w:rFonts w:ascii="Times New Roman" w:hAnsi="Times New Roman" w:cs="Times New Roman"/>
          <w:sz w:val="20"/>
          <w:szCs w:val="20"/>
        </w:rPr>
        <w:t xml:space="preserve"> of </w:t>
      </w:r>
      <w:r w:rsidR="00037A91" w:rsidRPr="00C0382C">
        <w:rPr>
          <w:rFonts w:ascii="Times New Roman" w:hAnsi="Times New Roman" w:cs="Times New Roman"/>
          <w:sz w:val="20"/>
          <w:szCs w:val="20"/>
        </w:rPr>
        <w:t xml:space="preserve">data are </w:t>
      </w:r>
      <w:r w:rsidR="00231E18" w:rsidRPr="00C0382C">
        <w:rPr>
          <w:rFonts w:ascii="Times New Roman" w:hAnsi="Times New Roman" w:cs="Times New Roman"/>
          <w:sz w:val="20"/>
          <w:szCs w:val="20"/>
        </w:rPr>
        <w:t xml:space="preserve">becoming available, from which useful knowledge can be gleaned. </w:t>
      </w:r>
      <w:r w:rsidR="00037A91" w:rsidRPr="00C0382C">
        <w:rPr>
          <w:rFonts w:ascii="Times New Roman" w:hAnsi="Times New Roman" w:cs="Times New Roman"/>
          <w:sz w:val="20"/>
          <w:szCs w:val="20"/>
        </w:rPr>
        <w:t xml:space="preserve">In some areas, </w:t>
      </w:r>
      <w:r w:rsidR="00231E18" w:rsidRPr="00C0382C">
        <w:rPr>
          <w:rFonts w:ascii="Times New Roman" w:hAnsi="Times New Roman" w:cs="Times New Roman"/>
          <w:sz w:val="20"/>
          <w:szCs w:val="20"/>
        </w:rPr>
        <w:t xml:space="preserve">our ability to transform </w:t>
      </w:r>
      <w:r w:rsidR="00037A91" w:rsidRPr="00C0382C">
        <w:rPr>
          <w:rFonts w:ascii="Times New Roman" w:hAnsi="Times New Roman" w:cs="Times New Roman"/>
          <w:sz w:val="20"/>
          <w:szCs w:val="20"/>
        </w:rPr>
        <w:t>data</w:t>
      </w:r>
      <w:r w:rsidR="00231E18" w:rsidRPr="00C0382C">
        <w:rPr>
          <w:rFonts w:ascii="Times New Roman" w:hAnsi="Times New Roman" w:cs="Times New Roman"/>
          <w:sz w:val="20"/>
          <w:szCs w:val="20"/>
        </w:rPr>
        <w:t xml:space="preserve"> </w:t>
      </w:r>
      <w:r w:rsidR="00037A91" w:rsidRPr="00C0382C">
        <w:rPr>
          <w:rFonts w:ascii="Times New Roman" w:hAnsi="Times New Roman" w:cs="Times New Roman"/>
          <w:sz w:val="20"/>
          <w:szCs w:val="20"/>
        </w:rPr>
        <w:t>in</w:t>
      </w:r>
      <w:r w:rsidR="00231E18" w:rsidRPr="00C0382C">
        <w:rPr>
          <w:rFonts w:ascii="Times New Roman" w:hAnsi="Times New Roman" w:cs="Times New Roman"/>
          <w:sz w:val="20"/>
          <w:szCs w:val="20"/>
        </w:rPr>
        <w:t xml:space="preserve">to knowledge is limited due to a </w:t>
      </w:r>
      <w:r w:rsidR="00827E01">
        <w:rPr>
          <w:rFonts w:ascii="Times New Roman" w:hAnsi="Times New Roman" w:cs="Times New Roman"/>
          <w:sz w:val="20"/>
          <w:szCs w:val="20"/>
        </w:rPr>
        <w:t>l</w:t>
      </w:r>
      <w:r w:rsidR="00C77960">
        <w:rPr>
          <w:rFonts w:ascii="Times New Roman" w:hAnsi="Times New Roman" w:cs="Times New Roman"/>
          <w:sz w:val="20"/>
          <w:szCs w:val="20"/>
        </w:rPr>
        <w:t>a</w:t>
      </w:r>
      <w:r w:rsidR="00827E01">
        <w:rPr>
          <w:rFonts w:ascii="Times New Roman" w:hAnsi="Times New Roman" w:cs="Times New Roman"/>
          <w:sz w:val="20"/>
          <w:szCs w:val="20"/>
        </w:rPr>
        <w:t>ck of suitable</w:t>
      </w:r>
      <w:r w:rsidR="00231E18" w:rsidRPr="00C0382C">
        <w:rPr>
          <w:rFonts w:ascii="Times New Roman" w:hAnsi="Times New Roman" w:cs="Times New Roman"/>
          <w:sz w:val="20"/>
          <w:szCs w:val="20"/>
        </w:rPr>
        <w:t xml:space="preserve"> computational solutions. Currently different fields are working in relative isolation to</w:t>
      </w:r>
      <w:r w:rsidR="00C0382C" w:rsidRPr="00C0382C">
        <w:rPr>
          <w:rFonts w:ascii="Times New Roman" w:hAnsi="Times New Roman" w:cs="Times New Roman"/>
          <w:sz w:val="20"/>
          <w:szCs w:val="20"/>
        </w:rPr>
        <w:t xml:space="preserve"> generate data mining and analysis methods</w:t>
      </w:r>
      <w:r w:rsidR="00231E18" w:rsidRPr="00C0382C">
        <w:rPr>
          <w:rFonts w:ascii="Times New Roman" w:hAnsi="Times New Roman" w:cs="Times New Roman"/>
          <w:sz w:val="20"/>
          <w:szCs w:val="20"/>
        </w:rPr>
        <w:t xml:space="preserve">, but rational adaptation and transfer of techniques from one area to another can accelerate development. </w:t>
      </w:r>
      <w:r w:rsidR="00827E01">
        <w:rPr>
          <w:rFonts w:ascii="Times New Roman" w:hAnsi="Times New Roman" w:cs="Times New Roman"/>
          <w:sz w:val="20"/>
          <w:szCs w:val="20"/>
        </w:rPr>
        <w:t>Text processing and analysis is one domain in which sophisticated computational analysis is quite mature, possibly due to the ubiquitous use of written language for long term storage and transfer of human knowledge</w:t>
      </w:r>
      <w:r w:rsidR="00231E18" w:rsidRPr="00C0382C">
        <w:rPr>
          <w:rFonts w:ascii="Times New Roman" w:hAnsi="Times New Roman" w:cs="Times New Roman"/>
          <w:sz w:val="20"/>
          <w:szCs w:val="20"/>
        </w:rPr>
        <w:t xml:space="preserve">. </w:t>
      </w:r>
      <w:r w:rsidR="00827E01">
        <w:rPr>
          <w:rFonts w:ascii="Times New Roman" w:hAnsi="Times New Roman" w:cs="Times New Roman"/>
          <w:sz w:val="20"/>
          <w:szCs w:val="20"/>
        </w:rPr>
        <w:t>In contrast, a</w:t>
      </w:r>
      <w:r w:rsidR="00827E01" w:rsidRPr="00C0382C">
        <w:rPr>
          <w:rFonts w:ascii="Times New Roman" w:hAnsi="Times New Roman" w:cs="Times New Roman"/>
          <w:sz w:val="20"/>
          <w:szCs w:val="20"/>
        </w:rPr>
        <w:t xml:space="preserve"> </w:t>
      </w:r>
      <w:r w:rsidR="00231E18" w:rsidRPr="00C0382C">
        <w:rPr>
          <w:rFonts w:ascii="Times New Roman" w:hAnsi="Times New Roman" w:cs="Times New Roman"/>
          <w:sz w:val="20"/>
          <w:szCs w:val="20"/>
        </w:rPr>
        <w:t xml:space="preserve">recent field of research where large datasets are increasingly available is metabolomics, where the entire small molecule chemical composition of biological systems is </w:t>
      </w:r>
      <w:r w:rsidR="00C0382C">
        <w:rPr>
          <w:rFonts w:ascii="Times New Roman" w:hAnsi="Times New Roman" w:cs="Times New Roman"/>
          <w:sz w:val="20"/>
          <w:szCs w:val="20"/>
        </w:rPr>
        <w:t xml:space="preserve">routinely </w:t>
      </w:r>
      <w:r w:rsidR="00231E18" w:rsidRPr="00C0382C">
        <w:rPr>
          <w:rFonts w:ascii="Times New Roman" w:hAnsi="Times New Roman" w:cs="Times New Roman"/>
          <w:sz w:val="20"/>
          <w:szCs w:val="20"/>
        </w:rPr>
        <w:t>measured</w:t>
      </w:r>
      <w:r w:rsidR="00827E01">
        <w:rPr>
          <w:rFonts w:ascii="Times New Roman" w:hAnsi="Times New Roman" w:cs="Times New Roman"/>
          <w:sz w:val="20"/>
          <w:szCs w:val="20"/>
        </w:rPr>
        <w:t xml:space="preserve"> using</w:t>
      </w:r>
      <w:r w:rsidR="00231E18" w:rsidRPr="00C0382C">
        <w:rPr>
          <w:rFonts w:ascii="Times New Roman" w:hAnsi="Times New Roman" w:cs="Times New Roman"/>
          <w:sz w:val="20"/>
          <w:szCs w:val="20"/>
        </w:rPr>
        <w:t xml:space="preserve"> mass spectrometry</w:t>
      </w:r>
      <w:r w:rsidR="00C0382C">
        <w:rPr>
          <w:rFonts w:ascii="Times New Roman" w:hAnsi="Times New Roman" w:cs="Times New Roman"/>
          <w:sz w:val="20"/>
          <w:szCs w:val="20"/>
        </w:rPr>
        <w:t xml:space="preserve">. </w:t>
      </w:r>
      <w:r w:rsidR="007561D2">
        <w:rPr>
          <w:rFonts w:ascii="Times New Roman" w:hAnsi="Times New Roman" w:cs="Times New Roman"/>
          <w:sz w:val="20"/>
          <w:szCs w:val="20"/>
        </w:rPr>
        <w:t>Unfortunately, analysis of mass spectral metabolomics data is challenging as many molecules cannot be identified from their mass</w:t>
      </w:r>
      <w:r w:rsidR="00764C91">
        <w:rPr>
          <w:rFonts w:ascii="Times New Roman" w:hAnsi="Times New Roman" w:cs="Times New Roman"/>
          <w:sz w:val="20"/>
          <w:szCs w:val="20"/>
        </w:rPr>
        <w:t xml:space="preserve"> alone</w:t>
      </w:r>
      <w:r w:rsidR="007561D2">
        <w:rPr>
          <w:rFonts w:ascii="Times New Roman" w:hAnsi="Times New Roman" w:cs="Times New Roman"/>
          <w:sz w:val="20"/>
          <w:szCs w:val="20"/>
        </w:rPr>
        <w:t xml:space="preserve"> (e.g. isobaric molecules, and isomers)</w:t>
      </w:r>
      <w:r w:rsidR="000E47B5" w:rsidRPr="00C0382C">
        <w:rPr>
          <w:rFonts w:ascii="Times New Roman" w:hAnsi="Times New Roman" w:cs="Times New Roman"/>
          <w:sz w:val="20"/>
          <w:szCs w:val="20"/>
        </w:rPr>
        <w:t xml:space="preserve">. Although separation by chromatography can add additional discriminatory information, it </w:t>
      </w:r>
      <w:r w:rsidR="007561D2">
        <w:rPr>
          <w:rFonts w:ascii="Times New Roman" w:hAnsi="Times New Roman" w:cs="Times New Roman"/>
          <w:sz w:val="20"/>
          <w:szCs w:val="20"/>
        </w:rPr>
        <w:t xml:space="preserve">does not solve the identification problem – it </w:t>
      </w:r>
      <w:r w:rsidR="000E47B5" w:rsidRPr="00C0382C">
        <w:rPr>
          <w:rFonts w:ascii="Times New Roman" w:hAnsi="Times New Roman" w:cs="Times New Roman"/>
          <w:sz w:val="20"/>
          <w:szCs w:val="20"/>
        </w:rPr>
        <w:t>is frequently the case that isomers behave in a similar fashion on chromatography</w:t>
      </w:r>
      <w:r w:rsidR="00827E01">
        <w:rPr>
          <w:rFonts w:ascii="Times New Roman" w:hAnsi="Times New Roman" w:cs="Times New Roman"/>
          <w:sz w:val="20"/>
          <w:szCs w:val="20"/>
        </w:rPr>
        <w:t>,</w:t>
      </w:r>
      <w:r w:rsidR="002C3E9B" w:rsidRPr="00C0382C">
        <w:rPr>
          <w:rFonts w:ascii="Times New Roman" w:hAnsi="Times New Roman" w:cs="Times New Roman"/>
          <w:sz w:val="20"/>
          <w:szCs w:val="20"/>
        </w:rPr>
        <w:t xml:space="preserve"> </w:t>
      </w:r>
      <w:r w:rsidR="007561D2">
        <w:rPr>
          <w:rFonts w:ascii="Times New Roman" w:hAnsi="Times New Roman" w:cs="Times New Roman"/>
          <w:sz w:val="20"/>
          <w:szCs w:val="20"/>
        </w:rPr>
        <w:t>and chromatographic retention time is notoriously unpredictable and non-</w:t>
      </w:r>
      <w:r w:rsidR="001A2C7C">
        <w:rPr>
          <w:rFonts w:ascii="Times New Roman" w:hAnsi="Times New Roman" w:cs="Times New Roman"/>
          <w:sz w:val="20"/>
          <w:szCs w:val="20"/>
        </w:rPr>
        <w:t>reproducible</w:t>
      </w:r>
      <w:r w:rsidR="007561D2">
        <w:rPr>
          <w:rFonts w:ascii="Times New Roman" w:hAnsi="Times New Roman" w:cs="Times New Roman"/>
          <w:sz w:val="20"/>
          <w:szCs w:val="20"/>
        </w:rPr>
        <w:t xml:space="preserve">. </w:t>
      </w:r>
      <w:r w:rsidR="00827E01">
        <w:rPr>
          <w:rFonts w:ascii="Times New Roman" w:hAnsi="Times New Roman" w:cs="Times New Roman"/>
          <w:sz w:val="20"/>
          <w:szCs w:val="20"/>
        </w:rPr>
        <w:t>Put simply, m</w:t>
      </w:r>
      <w:r w:rsidR="00827E01" w:rsidRPr="00C0382C">
        <w:rPr>
          <w:rFonts w:ascii="Times New Roman" w:hAnsi="Times New Roman" w:cs="Times New Roman"/>
          <w:sz w:val="20"/>
          <w:szCs w:val="20"/>
        </w:rPr>
        <w:t xml:space="preserve">etabolite </w:t>
      </w:r>
      <w:r w:rsidR="002C3E9B" w:rsidRPr="00C0382C">
        <w:rPr>
          <w:rFonts w:ascii="Times New Roman" w:hAnsi="Times New Roman" w:cs="Times New Roman"/>
          <w:sz w:val="20"/>
          <w:szCs w:val="20"/>
        </w:rPr>
        <w:t xml:space="preserve">identification by full scan (MS1) mass spectrometry </w:t>
      </w:r>
      <w:r w:rsidR="007561D2">
        <w:rPr>
          <w:rFonts w:ascii="Times New Roman" w:hAnsi="Times New Roman" w:cs="Times New Roman"/>
          <w:sz w:val="20"/>
          <w:szCs w:val="20"/>
        </w:rPr>
        <w:t xml:space="preserve">is </w:t>
      </w:r>
      <w:r w:rsidR="002C3E9B" w:rsidRPr="00C0382C">
        <w:rPr>
          <w:rFonts w:ascii="Times New Roman" w:hAnsi="Times New Roman" w:cs="Times New Roman"/>
          <w:sz w:val="20"/>
          <w:szCs w:val="20"/>
        </w:rPr>
        <w:t>very difficult</w:t>
      </w:r>
      <w:bookmarkStart w:id="2" w:name="_Fieldmark__159_321700335"/>
      <w:bookmarkEnd w:id="1"/>
      <w:r w:rsidR="00CC0764" w:rsidRPr="00C0382C">
        <w:rPr>
          <w:rFonts w:ascii="Times New Roman" w:hAnsi="Times New Roman" w:cs="Times New Roman"/>
          <w:sz w:val="20"/>
          <w:szCs w:val="20"/>
        </w:rPr>
        <w:t xml:space="preserve"> </w:t>
      </w:r>
      <w:r w:rsidR="005033C7" w:rsidRPr="00C0382C">
        <w:rPr>
          <w:rFonts w:ascii="Times New Roman" w:hAnsi="Times New Roman" w:cs="Times New Roman"/>
          <w:sz w:val="20"/>
          <w:szCs w:val="20"/>
        </w:rPr>
        <w:fldChar w:fldCharType="begin">
          <w:fldData xml:space="preserve">PEVuZE5vdGU+PENpdGU+PEF1dGhvcj52YW4gZGVyIEhvb2Z0PC9BdXRob3I+PFllYXI+MjAxMzwv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</w:fldData>
        </w:fldChar>
      </w:r>
      <w:r w:rsidR="00CB0E9F" w:rsidRPr="00C0382C">
        <w:rPr>
          <w:rFonts w:ascii="Times New Roman" w:hAnsi="Times New Roman" w:cs="Times New Roman"/>
          <w:sz w:val="20"/>
          <w:szCs w:val="20"/>
        </w:rPr>
        <w:instrText xml:space="preserve"> ADDIN EN.CITE </w:instrText>
      </w:r>
      <w:r w:rsidR="005033C7" w:rsidRPr="00C0382C">
        <w:rPr>
          <w:rFonts w:ascii="Times New Roman" w:hAnsi="Times New Roman" w:cs="Times New Roman"/>
          <w:sz w:val="20"/>
          <w:szCs w:val="20"/>
        </w:rPr>
        <w:fldChar w:fldCharType="begin">
          <w:fldData xml:space="preserve">PEVuZE5vdGU+PENpdGU+PEF1dGhvcj52YW4gZGVyIEhvb2Z0PC9BdXRob3I+PFllYXI+MjAxMzwv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</w:fldData>
        </w:fldChar>
      </w:r>
      <w:r w:rsidR="00CB0E9F" w:rsidRPr="00C0382C">
        <w:rPr>
          <w:rFonts w:ascii="Times New Roman" w:hAnsi="Times New Roman" w:cs="Times New Roman"/>
          <w:sz w:val="20"/>
          <w:szCs w:val="20"/>
        </w:rPr>
        <w:instrText xml:space="preserve"> ADDIN EN.CITE.DATA </w:instrText>
      </w:r>
      <w:r w:rsidR="005033C7" w:rsidRPr="00C0382C">
        <w:rPr>
          <w:rFonts w:ascii="Times New Roman" w:hAnsi="Times New Roman" w:cs="Times New Roman"/>
          <w:sz w:val="20"/>
          <w:szCs w:val="20"/>
        </w:rPr>
      </w:r>
      <w:r w:rsidR="005033C7" w:rsidRPr="00C0382C">
        <w:rPr>
          <w:rFonts w:ascii="Times New Roman" w:hAnsi="Times New Roman" w:cs="Times New Roman"/>
          <w:sz w:val="20"/>
          <w:szCs w:val="20"/>
        </w:rPr>
        <w:fldChar w:fldCharType="end"/>
      </w:r>
      <w:r w:rsidR="005033C7" w:rsidRPr="00C0382C">
        <w:rPr>
          <w:rFonts w:ascii="Times New Roman" w:hAnsi="Times New Roman" w:cs="Times New Roman"/>
          <w:sz w:val="20"/>
          <w:szCs w:val="20"/>
        </w:rPr>
      </w:r>
      <w:r w:rsidR="005033C7" w:rsidRPr="00C0382C">
        <w:rPr>
          <w:rFonts w:ascii="Times New Roman" w:hAnsi="Times New Roman" w:cs="Times New Roman"/>
          <w:sz w:val="20"/>
          <w:szCs w:val="20"/>
        </w:rPr>
        <w:fldChar w:fldCharType="separate"/>
      </w:r>
      <w:r w:rsidR="00CB0E9F" w:rsidRPr="00C0382C">
        <w:rPr>
          <w:rFonts w:ascii="Times New Roman" w:hAnsi="Times New Roman" w:cs="Times New Roman"/>
          <w:noProof/>
          <w:sz w:val="20"/>
          <w:szCs w:val="20"/>
        </w:rPr>
        <w:t>[1, 2]</w:t>
      </w:r>
      <w:r w:rsidR="005033C7" w:rsidRPr="00C0382C">
        <w:rPr>
          <w:rFonts w:ascii="Times New Roman" w:hAnsi="Times New Roman" w:cs="Times New Roman"/>
          <w:sz w:val="20"/>
          <w:szCs w:val="20"/>
        </w:rPr>
        <w:fldChar w:fldCharType="end"/>
      </w:r>
      <w:r w:rsidR="00CB0E9F" w:rsidRPr="00C0382C">
        <w:rPr>
          <w:rFonts w:ascii="Times New Roman" w:hAnsi="Times New Roman" w:cs="Times New Roman"/>
          <w:sz w:val="20"/>
          <w:szCs w:val="20"/>
        </w:rPr>
        <w:t>.</w:t>
      </w:r>
      <w:r w:rsidR="00FE0310" w:rsidRPr="00C0382C">
        <w:rPr>
          <w:rFonts w:ascii="Times New Roman" w:hAnsi="Times New Roman" w:cs="Times New Roman"/>
          <w:sz w:val="20"/>
          <w:szCs w:val="20"/>
        </w:rPr>
        <w:t xml:space="preserve"> </w:t>
      </w:r>
      <w:r w:rsidR="007561D2">
        <w:rPr>
          <w:rFonts w:ascii="Times New Roman" w:hAnsi="Times New Roman" w:cs="Times New Roman"/>
          <w:sz w:val="20"/>
          <w:szCs w:val="20"/>
        </w:rPr>
        <w:t xml:space="preserve">The most popular route to partially overcoming this problem is via fragmentation of the unknown molecules. </w:t>
      </w:r>
      <w:r w:rsidR="002C3E9B" w:rsidRPr="00C0382C">
        <w:rPr>
          <w:rFonts w:ascii="Times New Roman" w:hAnsi="Times New Roman" w:cs="Times New Roman"/>
          <w:sz w:val="20"/>
          <w:szCs w:val="20"/>
        </w:rPr>
        <w:t xml:space="preserve">Fragmentation </w:t>
      </w:r>
      <w:r w:rsidR="007561D2">
        <w:rPr>
          <w:rFonts w:ascii="Times New Roman" w:hAnsi="Times New Roman" w:cs="Times New Roman"/>
          <w:sz w:val="20"/>
          <w:szCs w:val="20"/>
        </w:rPr>
        <w:t>spectra</w:t>
      </w:r>
      <w:r w:rsidR="002C3E9B" w:rsidRPr="00C0382C">
        <w:rPr>
          <w:rFonts w:ascii="Times New Roman" w:hAnsi="Times New Roman" w:cs="Times New Roman"/>
          <w:sz w:val="20"/>
          <w:szCs w:val="20"/>
        </w:rPr>
        <w:t xml:space="preserve"> </w:t>
      </w:r>
      <w:r w:rsidR="007561D2">
        <w:rPr>
          <w:rFonts w:ascii="Times New Roman" w:hAnsi="Times New Roman" w:cs="Times New Roman"/>
          <w:sz w:val="20"/>
          <w:szCs w:val="20"/>
        </w:rPr>
        <w:t xml:space="preserve">incorporate considerable </w:t>
      </w:r>
      <w:r w:rsidR="002C3E9B" w:rsidRPr="00C0382C">
        <w:rPr>
          <w:rFonts w:ascii="Times New Roman" w:hAnsi="Times New Roman" w:cs="Times New Roman"/>
          <w:sz w:val="20"/>
          <w:szCs w:val="20"/>
        </w:rPr>
        <w:t xml:space="preserve">information </w:t>
      </w:r>
      <w:r w:rsidR="007561D2">
        <w:rPr>
          <w:rFonts w:ascii="Times New Roman" w:hAnsi="Times New Roman" w:cs="Times New Roman"/>
          <w:sz w:val="20"/>
          <w:szCs w:val="20"/>
        </w:rPr>
        <w:t>regarding structural</w:t>
      </w:r>
      <w:r w:rsidR="002C3E9B" w:rsidRPr="00C0382C">
        <w:rPr>
          <w:rFonts w:ascii="Times New Roman" w:hAnsi="Times New Roman" w:cs="Times New Roman"/>
          <w:sz w:val="20"/>
          <w:szCs w:val="20"/>
        </w:rPr>
        <w:t xml:space="preserve"> identification. Combining this fragmentation data (MS2) with the full scan (MS1)</w:t>
      </w:r>
      <w:r w:rsidR="009B047A" w:rsidRPr="00C0382C">
        <w:rPr>
          <w:rFonts w:ascii="Times New Roman" w:hAnsi="Times New Roman" w:cs="Times New Roman"/>
          <w:sz w:val="20"/>
          <w:szCs w:val="20"/>
        </w:rPr>
        <w:t>,</w:t>
      </w:r>
      <w:r w:rsidR="002C3E9B" w:rsidRPr="00C0382C">
        <w:rPr>
          <w:rFonts w:ascii="Times New Roman" w:hAnsi="Times New Roman" w:cs="Times New Roman"/>
          <w:sz w:val="20"/>
          <w:szCs w:val="20"/>
        </w:rPr>
        <w:t xml:space="preserve"> however</w:t>
      </w:r>
      <w:r w:rsidR="009B047A" w:rsidRPr="00C0382C">
        <w:rPr>
          <w:rFonts w:ascii="Times New Roman" w:hAnsi="Times New Roman" w:cs="Times New Roman"/>
          <w:sz w:val="20"/>
          <w:szCs w:val="20"/>
        </w:rPr>
        <w:t>,</w:t>
      </w:r>
      <w:r w:rsidR="002C3E9B" w:rsidRPr="00C0382C">
        <w:rPr>
          <w:rFonts w:ascii="Times New Roman" w:hAnsi="Times New Roman" w:cs="Times New Roman"/>
          <w:sz w:val="20"/>
          <w:szCs w:val="20"/>
        </w:rPr>
        <w:t xml:space="preserve"> creates very complex data</w:t>
      </w:r>
      <w:r w:rsidR="007561D2">
        <w:rPr>
          <w:rFonts w:ascii="Times New Roman" w:hAnsi="Times New Roman" w:cs="Times New Roman"/>
          <w:sz w:val="20"/>
          <w:szCs w:val="20"/>
        </w:rPr>
        <w:t xml:space="preserve"> sets that are challenging to </w:t>
      </w:r>
      <w:r w:rsidR="00764C91">
        <w:rPr>
          <w:rFonts w:ascii="Times New Roman" w:hAnsi="Times New Roman" w:cs="Times New Roman"/>
          <w:sz w:val="20"/>
          <w:szCs w:val="20"/>
        </w:rPr>
        <w:t>analyze</w:t>
      </w:r>
      <w:r w:rsidR="002C3E9B" w:rsidRPr="00C0382C">
        <w:rPr>
          <w:rFonts w:ascii="Times New Roman" w:hAnsi="Times New Roman" w:cs="Times New Roman"/>
          <w:sz w:val="20"/>
          <w:szCs w:val="20"/>
        </w:rPr>
        <w:t>.</w:t>
      </w:r>
      <w:r w:rsidR="002C3E9B">
        <w:rPr>
          <w:rFonts w:ascii="Times New Roman" w:hAnsi="Times New Roman" w:cs="Times New Roman"/>
          <w:sz w:val="20"/>
          <w:szCs w:val="20"/>
        </w:rPr>
        <w:t xml:space="preserve"> </w:t>
      </w:r>
      <w:bookmarkStart w:id="3" w:name="__UnoMark__632_1959362117"/>
      <w:bookmarkEnd w:id="2"/>
      <w:bookmarkEnd w:id="3"/>
    </w:p>
    <w:p w14:paraId="7FECFF68" w14:textId="497610A0" w:rsidR="006746DA" w:rsidRDefault="00764C91" w:rsidP="007561D2">
      <w:pPr>
        <w:pStyle w:val="Body"/>
        <w:spacing w:after="0"/>
        <w:ind w:firstLine="720"/>
        <w:jc w:val="both"/>
        <w:rPr>
          <w:rFonts w:ascii="Times New Roman" w:hAnsi="Times New Roman" w:cs="Times New Roman"/>
          <w:sz w:val="20"/>
          <w:szCs w:val="20"/>
        </w:rPr>
      </w:pPr>
      <w:r>
        <w:rPr>
          <w:rFonts w:ascii="Times New Roman" w:hAnsi="Times New Roman" w:cs="Times New Roman"/>
          <w:sz w:val="20"/>
          <w:szCs w:val="20"/>
        </w:rPr>
        <w:t>Therefore, v</w:t>
      </w:r>
      <w:r w:rsidR="002C3E9B">
        <w:rPr>
          <w:rFonts w:ascii="Times New Roman" w:hAnsi="Times New Roman" w:cs="Times New Roman"/>
          <w:sz w:val="20"/>
          <w:szCs w:val="20"/>
        </w:rPr>
        <w:t>arious</w:t>
      </w:r>
      <w:r w:rsidR="002C3E9B" w:rsidRPr="00BE3DE7">
        <w:rPr>
          <w:rFonts w:ascii="Times New Roman" w:hAnsi="Times New Roman" w:cs="Times New Roman"/>
          <w:sz w:val="20"/>
          <w:szCs w:val="20"/>
        </w:rPr>
        <w:t xml:space="preserve"> tools </w:t>
      </w:r>
      <w:r w:rsidR="002C3E9B">
        <w:rPr>
          <w:rFonts w:ascii="Times New Roman" w:hAnsi="Times New Roman" w:cs="Times New Roman"/>
          <w:sz w:val="20"/>
          <w:szCs w:val="20"/>
        </w:rPr>
        <w:t xml:space="preserve">have been developed to assist in </w:t>
      </w:r>
      <w:r w:rsidR="002C3E9B" w:rsidRPr="00BE3DE7">
        <w:rPr>
          <w:rFonts w:ascii="Times New Roman" w:hAnsi="Times New Roman" w:cs="Times New Roman"/>
          <w:sz w:val="20"/>
          <w:szCs w:val="20"/>
        </w:rPr>
        <w:t>advanced spectral analysis of fragmentation data</w:t>
      </w:r>
      <w:r w:rsidR="002C3E9B">
        <w:rPr>
          <w:rFonts w:ascii="Times New Roman" w:hAnsi="Times New Roman" w:cs="Times New Roman"/>
          <w:sz w:val="20"/>
          <w:szCs w:val="20"/>
        </w:rPr>
        <w:t xml:space="preserve"> </w:t>
      </w:r>
      <w:r w:rsidR="002C3E9B">
        <w:rPr>
          <w:rFonts w:ascii="Times New Roman" w:hAnsi="Times New Roman" w:cs="Times New Roman"/>
          <w:sz w:val="20"/>
          <w:szCs w:val="20"/>
        </w:rPr>
        <w:fldChar w:fldCharType="begin">
          <w:fldData xml:space="preserve">PEVuZE5vdGU+PENpdGU+PEF1dGhvcj5NaXNyYTwvQXV0aG9yPjxZZWFyPjIwMTY8L1llYXI+PFJl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</w:fldData>
        </w:fldChar>
      </w:r>
      <w:r w:rsidR="009B047A">
        <w:rPr>
          <w:rFonts w:ascii="Times New Roman" w:hAnsi="Times New Roman" w:cs="Times New Roman"/>
          <w:sz w:val="20"/>
          <w:szCs w:val="20"/>
        </w:rPr>
        <w:instrText xml:space="preserve"> ADDIN EN.CITE </w:instrText>
      </w:r>
      <w:r w:rsidR="009B047A">
        <w:rPr>
          <w:rFonts w:ascii="Times New Roman" w:hAnsi="Times New Roman" w:cs="Times New Roman"/>
          <w:sz w:val="20"/>
          <w:szCs w:val="20"/>
        </w:rPr>
        <w:fldChar w:fldCharType="begin">
          <w:fldData xml:space="preserve">PEVuZE5vdGU+PENpdGU+PEF1dGhvcj5NaXNyYTwvQXV0aG9yPjxZZWFyPjIwMTY8L1llYXI+PFJl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</w:fldData>
        </w:fldChar>
      </w:r>
      <w:r w:rsidR="009B047A">
        <w:rPr>
          <w:rFonts w:ascii="Times New Roman" w:hAnsi="Times New Roman" w:cs="Times New Roman"/>
          <w:sz w:val="20"/>
          <w:szCs w:val="20"/>
        </w:rPr>
        <w:instrText xml:space="preserve"> ADDIN EN.CITE.DATA </w:instrText>
      </w:r>
      <w:r w:rsidR="009B047A">
        <w:rPr>
          <w:rFonts w:ascii="Times New Roman" w:hAnsi="Times New Roman" w:cs="Times New Roman"/>
          <w:sz w:val="20"/>
          <w:szCs w:val="20"/>
        </w:rPr>
      </w:r>
      <w:r w:rsidR="009B047A">
        <w:rPr>
          <w:rFonts w:ascii="Times New Roman" w:hAnsi="Times New Roman" w:cs="Times New Roman"/>
          <w:sz w:val="20"/>
          <w:szCs w:val="20"/>
        </w:rPr>
        <w:fldChar w:fldCharType="end"/>
      </w:r>
      <w:r w:rsidR="002C3E9B">
        <w:rPr>
          <w:rFonts w:ascii="Times New Roman" w:hAnsi="Times New Roman" w:cs="Times New Roman"/>
          <w:sz w:val="20"/>
          <w:szCs w:val="20"/>
        </w:rPr>
      </w:r>
      <w:r w:rsidR="002C3E9B">
        <w:rPr>
          <w:rFonts w:ascii="Times New Roman" w:hAnsi="Times New Roman" w:cs="Times New Roman"/>
          <w:sz w:val="20"/>
          <w:szCs w:val="20"/>
        </w:rPr>
        <w:fldChar w:fldCharType="separate"/>
      </w:r>
      <w:r w:rsidR="002C3E9B">
        <w:rPr>
          <w:rFonts w:ascii="Times New Roman" w:hAnsi="Times New Roman" w:cs="Times New Roman"/>
          <w:noProof/>
          <w:sz w:val="20"/>
          <w:szCs w:val="20"/>
        </w:rPr>
        <w:t>[3-5]</w:t>
      </w:r>
      <w:r w:rsidR="002C3E9B">
        <w:rPr>
          <w:rFonts w:ascii="Times New Roman" w:hAnsi="Times New Roman" w:cs="Times New Roman"/>
          <w:sz w:val="20"/>
          <w:szCs w:val="20"/>
        </w:rPr>
        <w:fldChar w:fldCharType="end"/>
      </w:r>
      <w:r w:rsidR="002C3E9B" w:rsidRPr="00BE3DE7">
        <w:rPr>
          <w:rFonts w:ascii="Times New Roman" w:hAnsi="Times New Roman" w:cs="Times New Roman"/>
          <w:sz w:val="20"/>
          <w:szCs w:val="20"/>
        </w:rPr>
        <w:t xml:space="preserve">. </w:t>
      </w:r>
      <w:r w:rsidR="000A1772">
        <w:rPr>
          <w:rFonts w:ascii="Times New Roman" w:hAnsi="Times New Roman" w:cs="Times New Roman"/>
          <w:sz w:val="20"/>
          <w:szCs w:val="20"/>
        </w:rPr>
        <w:t xml:space="preserve">Most of </w:t>
      </w:r>
      <w:r w:rsidR="002C3E9B">
        <w:rPr>
          <w:rFonts w:ascii="Times New Roman" w:hAnsi="Times New Roman" w:cs="Times New Roman"/>
          <w:sz w:val="20"/>
          <w:szCs w:val="20"/>
        </w:rPr>
        <w:t>these</w:t>
      </w:r>
      <w:r w:rsidR="00FE0310">
        <w:rPr>
          <w:rFonts w:ascii="Times New Roman" w:hAnsi="Times New Roman" w:cs="Times New Roman"/>
          <w:sz w:val="20"/>
          <w:szCs w:val="20"/>
        </w:rPr>
        <w:t xml:space="preserve"> are based on comparing individual fragmentation spectra to reference spectra </w:t>
      </w:r>
      <w:r w:rsidR="005033C7">
        <w:rPr>
          <w:rFonts w:ascii="Times New Roman" w:hAnsi="Times New Roman" w:cs="Times New Roman"/>
          <w:sz w:val="20"/>
          <w:szCs w:val="20"/>
        </w:rPr>
        <w:fldChar w:fldCharType="begin">
          <w:fldData xml:space="preserve">PEVuZE5vdGU+PENpdGU+PEF1dGhvcj5SaWRkZXI8L0F1dGhvcj48WWVhcj4yMDEzPC9ZZWFyPjxS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</w:fldData>
        </w:fldChar>
      </w:r>
      <w:r w:rsidR="009B047A">
        <w:rPr>
          <w:rFonts w:ascii="Times New Roman" w:hAnsi="Times New Roman" w:cs="Times New Roman"/>
          <w:sz w:val="20"/>
          <w:szCs w:val="20"/>
        </w:rPr>
        <w:instrText xml:space="preserve"> ADDIN EN.CITE </w:instrText>
      </w:r>
      <w:r w:rsidR="009B047A">
        <w:rPr>
          <w:rFonts w:ascii="Times New Roman" w:hAnsi="Times New Roman" w:cs="Times New Roman"/>
          <w:sz w:val="20"/>
          <w:szCs w:val="20"/>
        </w:rPr>
        <w:fldChar w:fldCharType="begin">
          <w:fldData xml:space="preserve">PEVuZE5vdGU+PENpdGU+PEF1dGhvcj5SaWRkZXI8L0F1dGhvcj48WWVhcj4yMDEzPC9ZZWFyPjxS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</w:fldData>
        </w:fldChar>
      </w:r>
      <w:r w:rsidR="009B047A">
        <w:rPr>
          <w:rFonts w:ascii="Times New Roman" w:hAnsi="Times New Roman" w:cs="Times New Roman"/>
          <w:sz w:val="20"/>
          <w:szCs w:val="20"/>
        </w:rPr>
        <w:instrText xml:space="preserve"> ADDIN EN.CITE.DATA </w:instrText>
      </w:r>
      <w:r w:rsidR="009B047A">
        <w:rPr>
          <w:rFonts w:ascii="Times New Roman" w:hAnsi="Times New Roman" w:cs="Times New Roman"/>
          <w:sz w:val="20"/>
          <w:szCs w:val="20"/>
        </w:rPr>
      </w:r>
      <w:r w:rsidR="009B047A">
        <w:rPr>
          <w:rFonts w:ascii="Times New Roman" w:hAnsi="Times New Roman" w:cs="Times New Roman"/>
          <w:sz w:val="20"/>
          <w:szCs w:val="20"/>
        </w:rPr>
        <w:fldChar w:fldCharType="end"/>
      </w:r>
      <w:r w:rsidR="005033C7">
        <w:rPr>
          <w:rFonts w:ascii="Times New Roman" w:hAnsi="Times New Roman" w:cs="Times New Roman"/>
          <w:sz w:val="20"/>
          <w:szCs w:val="20"/>
        </w:rPr>
      </w:r>
      <w:r w:rsidR="005033C7">
        <w:rPr>
          <w:rFonts w:ascii="Times New Roman" w:hAnsi="Times New Roman" w:cs="Times New Roman"/>
          <w:sz w:val="20"/>
          <w:szCs w:val="20"/>
        </w:rPr>
        <w:fldChar w:fldCharType="separate"/>
      </w:r>
      <w:r w:rsidR="00A70ED4">
        <w:rPr>
          <w:rFonts w:ascii="Times New Roman" w:hAnsi="Times New Roman" w:cs="Times New Roman"/>
          <w:noProof/>
          <w:sz w:val="20"/>
          <w:szCs w:val="20"/>
        </w:rPr>
        <w:t>[4, 6]</w:t>
      </w:r>
      <w:r w:rsidR="005033C7">
        <w:rPr>
          <w:rFonts w:ascii="Times New Roman" w:hAnsi="Times New Roman" w:cs="Times New Roman"/>
          <w:sz w:val="20"/>
          <w:szCs w:val="20"/>
        </w:rPr>
        <w:fldChar w:fldCharType="end"/>
      </w:r>
      <w:r w:rsidR="00CC50D3" w:rsidRPr="00BE3DE7">
        <w:rPr>
          <w:rFonts w:ascii="Times New Roman" w:hAnsi="Times New Roman" w:cs="Times New Roman"/>
          <w:sz w:val="20"/>
          <w:szCs w:val="20"/>
        </w:rPr>
        <w:t xml:space="preserve"> stored in public databases</w:t>
      </w:r>
      <w:r w:rsidR="00276596">
        <w:rPr>
          <w:rFonts w:ascii="Times New Roman" w:hAnsi="Times New Roman" w:cs="Times New Roman"/>
          <w:sz w:val="20"/>
          <w:szCs w:val="20"/>
        </w:rPr>
        <w:t>,</w:t>
      </w:r>
      <w:r w:rsidR="00CC50D3" w:rsidRPr="00BE3DE7">
        <w:rPr>
          <w:rFonts w:ascii="Times New Roman" w:hAnsi="Times New Roman" w:cs="Times New Roman"/>
          <w:sz w:val="20"/>
          <w:szCs w:val="20"/>
        </w:rPr>
        <w:t xml:space="preserve"> e.g. </w:t>
      </w:r>
      <w:r w:rsidR="00276596">
        <w:rPr>
          <w:rFonts w:ascii="Times New Roman" w:hAnsi="Times New Roman" w:cs="Times New Roman"/>
          <w:sz w:val="20"/>
          <w:szCs w:val="20"/>
        </w:rPr>
        <w:t xml:space="preserve">MassBank </w:t>
      </w:r>
      <w:r w:rsidR="005033C7">
        <w:rPr>
          <w:rFonts w:ascii="Times New Roman" w:hAnsi="Times New Roman" w:cs="Times New Roman"/>
          <w:sz w:val="20"/>
          <w:szCs w:val="20"/>
        </w:rPr>
        <w:fldChar w:fldCharType="begin">
          <w:fldData xml:space="preserve">PEVuZE5vdGU+PENpdGU+PEF1dGhvcj5Ib3JhaTwvQXV0aG9yPjxZZWFyPjIwMTA8L1llYXI+PFJl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</w:fldData>
        </w:fldChar>
      </w:r>
      <w:r w:rsidR="00A70ED4">
        <w:rPr>
          <w:rFonts w:ascii="Times New Roman" w:hAnsi="Times New Roman" w:cs="Times New Roman"/>
          <w:sz w:val="20"/>
          <w:szCs w:val="20"/>
        </w:rPr>
        <w:instrText xml:space="preserve"> ADDIN EN.CITE </w:instrText>
      </w:r>
      <w:r w:rsidR="005033C7">
        <w:rPr>
          <w:rFonts w:ascii="Times New Roman" w:hAnsi="Times New Roman" w:cs="Times New Roman"/>
          <w:sz w:val="20"/>
          <w:szCs w:val="20"/>
        </w:rPr>
        <w:fldChar w:fldCharType="begin">
          <w:fldData xml:space="preserve">PEVuZE5vdGU+PENpdGU+PEF1dGhvcj5Ib3JhaTwvQXV0aG9yPjxZZWFyPjIwMTA8L1llYXI+PFJl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</w:fldData>
        </w:fldChar>
      </w:r>
      <w:r w:rsidR="00A70ED4">
        <w:rPr>
          <w:rFonts w:ascii="Times New Roman" w:hAnsi="Times New Roman" w:cs="Times New Roman"/>
          <w:sz w:val="20"/>
          <w:szCs w:val="20"/>
        </w:rPr>
        <w:instrText xml:space="preserve"> ADDIN EN.CITE.DATA </w:instrText>
      </w:r>
      <w:r w:rsidR="005033C7">
        <w:rPr>
          <w:rFonts w:ascii="Times New Roman" w:hAnsi="Times New Roman" w:cs="Times New Roman"/>
          <w:sz w:val="20"/>
          <w:szCs w:val="20"/>
        </w:rPr>
      </w:r>
      <w:r w:rsidR="005033C7">
        <w:rPr>
          <w:rFonts w:ascii="Times New Roman" w:hAnsi="Times New Roman" w:cs="Times New Roman"/>
          <w:sz w:val="20"/>
          <w:szCs w:val="20"/>
        </w:rPr>
        <w:fldChar w:fldCharType="end"/>
      </w:r>
      <w:r w:rsidR="005033C7">
        <w:rPr>
          <w:rFonts w:ascii="Times New Roman" w:hAnsi="Times New Roman" w:cs="Times New Roman"/>
          <w:sz w:val="20"/>
          <w:szCs w:val="20"/>
        </w:rPr>
      </w:r>
      <w:r w:rsidR="005033C7">
        <w:rPr>
          <w:rFonts w:ascii="Times New Roman" w:hAnsi="Times New Roman" w:cs="Times New Roman"/>
          <w:sz w:val="20"/>
          <w:szCs w:val="20"/>
        </w:rPr>
        <w:fldChar w:fldCharType="separate"/>
      </w:r>
      <w:r w:rsidR="00A70ED4">
        <w:rPr>
          <w:rFonts w:ascii="Times New Roman" w:hAnsi="Times New Roman" w:cs="Times New Roman"/>
          <w:noProof/>
          <w:sz w:val="20"/>
          <w:szCs w:val="20"/>
        </w:rPr>
        <w:t>[7]</w:t>
      </w:r>
      <w:r w:rsidR="005033C7">
        <w:rPr>
          <w:rFonts w:ascii="Times New Roman" w:hAnsi="Times New Roman" w:cs="Times New Roman"/>
          <w:sz w:val="20"/>
          <w:szCs w:val="20"/>
        </w:rPr>
        <w:fldChar w:fldCharType="end"/>
      </w:r>
      <w:r w:rsidR="00276596">
        <w:rPr>
          <w:rFonts w:ascii="Times New Roman" w:hAnsi="Times New Roman" w:cs="Times New Roman"/>
          <w:sz w:val="20"/>
          <w:szCs w:val="20"/>
        </w:rPr>
        <w:t xml:space="preserve"> or HMDB </w:t>
      </w:r>
      <w:r w:rsidR="005033C7">
        <w:rPr>
          <w:rFonts w:ascii="Times New Roman" w:hAnsi="Times New Roman" w:cs="Times New Roman"/>
          <w:sz w:val="20"/>
          <w:szCs w:val="20"/>
        </w:rPr>
        <w:fldChar w:fldCharType="begin"/>
      </w:r>
      <w:r w:rsidR="00A70ED4">
        <w:rPr>
          <w:rFonts w:ascii="Times New Roman" w:hAnsi="Times New Roman" w:cs="Times New Roman"/>
          <w:sz w:val="20"/>
          <w:szCs w:val="20"/>
        </w:rPr>
        <w:instrText xml:space="preserve"> ADDIN EN.CITE &lt;EndNote&gt;&lt;Cite&gt;&lt;Author&gt;Wishart&lt;/Author&gt;&lt;Year&gt;2013&lt;/Year&gt;&lt;RecNum&gt;937&lt;/RecNum&gt;&lt;DisplayText&gt;[8]&lt;/DisplayText&gt;&lt;record&gt;&lt;rec-number&gt;937&lt;/rec-number&gt;&lt;foreign-keys&gt;&lt;key app="EN" db-id="pvd09p5xxesz9qestsq5rzzpp5zdtsxz02dr" timestamp="1376994538"&gt;937&lt;/key&gt;&lt;/foreign-keys&gt;&lt;ref-type name="Journal Article"&gt;17&lt;/ref-type&gt;&lt;contributors&gt;&lt;authors&gt;&lt;author&gt;Wishart, David S.&lt;/author&gt;&lt;author&gt;Jewison, Timothy&lt;/author&gt;&lt;author&gt;Guo, An Chi&lt;/author&gt;&lt;author&gt;Wilson, Michael&lt;/author&gt;&lt;author&gt;Knox, Craig&lt;/author&gt;&lt;author&gt;Liu, Yifeng&lt;/author&gt;&lt;author&gt;Djoumbou, Yannick&lt;/author&gt;&lt;author&gt;Mandal, Rupasri&lt;/author&gt;&lt;author&gt;Aziat, Farid&lt;/author&gt;&lt;author&gt;Dong, Edison&lt;/author&gt;&lt;author&gt;Bouatra, Souhaila&lt;/author&gt;&lt;author&gt;Sinelnikov, Igor&lt;/author&gt;&lt;author&gt;Arndt, David&lt;/author&gt;&lt;author&gt;Xia, Jianguo&lt;/author&gt;&lt;author&gt;Liu, Philip&lt;/author&gt;&lt;author&gt;Yallou, Faizath&lt;/author&gt;&lt;author&gt;Bjorndahl, Trent&lt;/author&gt;&lt;author&gt;Perez-Pineiro, Rolando&lt;/author&gt;&lt;author&gt;Eisner, Roman&lt;/author&gt;&lt;author&gt;Allen, Felicity&lt;/author&gt;&lt;author&gt;Neveu, Vanessa&lt;/author&gt;&lt;author&gt;Greiner, Russ&lt;/author&gt;&lt;author&gt;Scalbert, Augustin&lt;/author&gt;&lt;/authors&gt;&lt;/contributors&gt;&lt;titles&gt;&lt;title&gt;HMDB 3.0—The Human Metabolome Database in 2013&lt;/title&gt;&lt;secondary-title&gt;Nucleic Acids Res.&lt;/secondary-title&gt;&lt;/titles&gt;&lt;periodical&gt;&lt;full-title&gt;Nucleic Acids Res.&lt;/full-title&gt;&lt;/periodical&gt;&lt;pages&gt;D801-D807&lt;/pages&gt;&lt;volume&gt;41&lt;/volume&gt;&lt;number&gt;D1&lt;/number&gt;&lt;dates&gt;&lt;year&gt;2013&lt;/year&gt;&lt;pub-dates&gt;&lt;date&gt;January 1, 2013&lt;/date&gt;&lt;/pub-dates&gt;&lt;/dates&gt;&lt;urls&gt;&lt;related-urls&gt;&lt;url&gt;http://nar.oxfordjournals.org/content/41/D1/D801.abstract&lt;/url&gt;&lt;/related-urls&gt;&lt;/urls&gt;&lt;electronic-resource-num&gt;10.1093/nar/gks1065&lt;/electronic-resource-num&gt;&lt;/record&gt;&lt;/Cite&gt;&lt;/EndNote&gt;</w:instrText>
      </w:r>
      <w:r w:rsidR="005033C7">
        <w:rPr>
          <w:rFonts w:ascii="Times New Roman" w:hAnsi="Times New Roman" w:cs="Times New Roman"/>
          <w:sz w:val="20"/>
          <w:szCs w:val="20"/>
        </w:rPr>
        <w:fldChar w:fldCharType="separate"/>
      </w:r>
      <w:r w:rsidR="00A70ED4">
        <w:rPr>
          <w:rFonts w:ascii="Times New Roman" w:hAnsi="Times New Roman" w:cs="Times New Roman"/>
          <w:noProof/>
          <w:sz w:val="20"/>
          <w:szCs w:val="20"/>
        </w:rPr>
        <w:t>[8]</w:t>
      </w:r>
      <w:r w:rsidR="005033C7">
        <w:rPr>
          <w:rFonts w:ascii="Times New Roman" w:hAnsi="Times New Roman" w:cs="Times New Roman"/>
          <w:sz w:val="20"/>
          <w:szCs w:val="20"/>
        </w:rPr>
        <w:fldChar w:fldCharType="end"/>
      </w:r>
      <w:r w:rsidR="002C3E9B">
        <w:rPr>
          <w:rFonts w:ascii="Times New Roman" w:hAnsi="Times New Roman" w:cs="Times New Roman"/>
          <w:sz w:val="20"/>
          <w:szCs w:val="20"/>
        </w:rPr>
        <w:t xml:space="preserve">, and </w:t>
      </w:r>
      <w:r w:rsidR="001A2C7C">
        <w:rPr>
          <w:rFonts w:ascii="Times New Roman" w:hAnsi="Times New Roman" w:cs="Times New Roman"/>
          <w:sz w:val="20"/>
          <w:szCs w:val="20"/>
        </w:rPr>
        <w:t xml:space="preserve">are </w:t>
      </w:r>
      <w:r w:rsidR="002C3E9B">
        <w:rPr>
          <w:rFonts w:ascii="Times New Roman" w:hAnsi="Times New Roman" w:cs="Times New Roman"/>
          <w:sz w:val="20"/>
          <w:szCs w:val="20"/>
        </w:rPr>
        <w:t>thus constrained by</w:t>
      </w:r>
      <w:r w:rsidR="008B7812">
        <w:rPr>
          <w:rFonts w:ascii="Times New Roman" w:hAnsi="Times New Roman" w:cs="Times New Roman"/>
          <w:sz w:val="20"/>
          <w:szCs w:val="20"/>
        </w:rPr>
        <w:t xml:space="preserve"> </w:t>
      </w:r>
      <w:r w:rsidR="002C3E9B">
        <w:rPr>
          <w:rFonts w:ascii="Times New Roman" w:hAnsi="Times New Roman" w:cs="Times New Roman"/>
          <w:sz w:val="20"/>
          <w:szCs w:val="20"/>
        </w:rPr>
        <w:t xml:space="preserve">the </w:t>
      </w:r>
      <w:r w:rsidR="009B047A">
        <w:rPr>
          <w:rFonts w:ascii="Times New Roman" w:hAnsi="Times New Roman" w:cs="Times New Roman"/>
          <w:sz w:val="20"/>
          <w:szCs w:val="20"/>
        </w:rPr>
        <w:t>relative</w:t>
      </w:r>
      <w:r w:rsidR="001A2C7C">
        <w:rPr>
          <w:rFonts w:ascii="Times New Roman" w:hAnsi="Times New Roman" w:cs="Times New Roman"/>
          <w:sz w:val="20"/>
          <w:szCs w:val="20"/>
        </w:rPr>
        <w:t>ly</w:t>
      </w:r>
      <w:r w:rsidR="009B047A">
        <w:rPr>
          <w:rFonts w:ascii="Times New Roman" w:hAnsi="Times New Roman" w:cs="Times New Roman"/>
          <w:sz w:val="20"/>
          <w:szCs w:val="20"/>
        </w:rPr>
        <w:t xml:space="preserve"> </w:t>
      </w:r>
      <w:r w:rsidR="002C3E9B">
        <w:rPr>
          <w:rFonts w:ascii="Times New Roman" w:hAnsi="Times New Roman" w:cs="Times New Roman"/>
          <w:sz w:val="20"/>
          <w:szCs w:val="20"/>
        </w:rPr>
        <w:t>limited number of</w:t>
      </w:r>
      <w:r w:rsidR="00CC50D3" w:rsidRPr="00BE3DE7">
        <w:rPr>
          <w:rFonts w:ascii="Times New Roman" w:hAnsi="Times New Roman" w:cs="Times New Roman"/>
          <w:sz w:val="20"/>
          <w:szCs w:val="20"/>
        </w:rPr>
        <w:t xml:space="preserve"> reference spectra</w:t>
      </w:r>
      <w:r w:rsidR="002C3E9B">
        <w:rPr>
          <w:rFonts w:ascii="Times New Roman" w:hAnsi="Times New Roman" w:cs="Times New Roman"/>
          <w:sz w:val="20"/>
          <w:szCs w:val="20"/>
        </w:rPr>
        <w:t xml:space="preserve"> </w:t>
      </w:r>
      <w:r w:rsidR="00827E01">
        <w:rPr>
          <w:rFonts w:ascii="Times New Roman" w:hAnsi="Times New Roman" w:cs="Times New Roman"/>
          <w:sz w:val="20"/>
          <w:szCs w:val="20"/>
        </w:rPr>
        <w:t xml:space="preserve">that are </w:t>
      </w:r>
      <w:r w:rsidR="002C3E9B">
        <w:rPr>
          <w:rFonts w:ascii="Times New Roman" w:hAnsi="Times New Roman" w:cs="Times New Roman"/>
          <w:sz w:val="20"/>
          <w:szCs w:val="20"/>
        </w:rPr>
        <w:t xml:space="preserve">available, or </w:t>
      </w:r>
      <w:r w:rsidR="00827E01">
        <w:rPr>
          <w:rFonts w:ascii="Times New Roman" w:hAnsi="Times New Roman" w:cs="Times New Roman"/>
          <w:sz w:val="20"/>
          <w:szCs w:val="20"/>
        </w:rPr>
        <w:t xml:space="preserve">are </w:t>
      </w:r>
      <w:r w:rsidR="002C3E9B">
        <w:rPr>
          <w:rFonts w:ascii="Times New Roman" w:hAnsi="Times New Roman" w:cs="Times New Roman"/>
          <w:sz w:val="20"/>
          <w:szCs w:val="20"/>
        </w:rPr>
        <w:t>predictable using</w:t>
      </w:r>
      <w:r w:rsidR="00CC50D3" w:rsidRPr="00BE3DE7">
        <w:rPr>
          <w:rFonts w:ascii="Times New Roman" w:hAnsi="Times New Roman" w:cs="Times New Roman"/>
          <w:sz w:val="20"/>
          <w:szCs w:val="20"/>
        </w:rPr>
        <w:t xml:space="preserve"> </w:t>
      </w:r>
      <w:r w:rsidR="001A2C7C">
        <w:rPr>
          <w:rFonts w:ascii="Times New Roman" w:hAnsi="Times New Roman" w:cs="Times New Roman"/>
          <w:sz w:val="20"/>
          <w:szCs w:val="20"/>
        </w:rPr>
        <w:t xml:space="preserve">either </w:t>
      </w:r>
      <w:r w:rsidR="00CC50D3" w:rsidRPr="00BE3DE7">
        <w:rPr>
          <w:rFonts w:ascii="Times New Roman" w:hAnsi="Times New Roman" w:cs="Times New Roman"/>
          <w:sz w:val="20"/>
          <w:szCs w:val="20"/>
        </w:rPr>
        <w:t>known biochemical rules</w:t>
      </w:r>
      <w:r w:rsidR="00CC0764">
        <w:rPr>
          <w:rFonts w:ascii="Times New Roman" w:hAnsi="Times New Roman" w:cs="Times New Roman"/>
          <w:sz w:val="20"/>
          <w:szCs w:val="20"/>
        </w:rPr>
        <w:t xml:space="preserve"> </w:t>
      </w:r>
      <w:r w:rsidR="005033C7">
        <w:rPr>
          <w:rFonts w:ascii="Times New Roman" w:hAnsi="Times New Roman" w:cs="Times New Roman"/>
          <w:sz w:val="20"/>
          <w:szCs w:val="20"/>
        </w:rPr>
        <w:fldChar w:fldCharType="begin">
          <w:fldData xml:space="preserve">PEVuZE5vdGU+PENpdGU+PEF1dGhvcj5KZWZmcnllczwvQXV0aG9yPjxZZWFyPjIwMTU8L1llYXI+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</w:fldData>
        </w:fldChar>
      </w:r>
      <w:r w:rsidR="00743363">
        <w:rPr>
          <w:rFonts w:ascii="Times New Roman" w:hAnsi="Times New Roman" w:cs="Times New Roman"/>
          <w:sz w:val="20"/>
          <w:szCs w:val="20"/>
        </w:rPr>
        <w:instrText xml:space="preserve"> ADDIN EN.CITE </w:instrText>
      </w:r>
      <w:r w:rsidR="005033C7">
        <w:rPr>
          <w:rFonts w:ascii="Times New Roman" w:hAnsi="Times New Roman" w:cs="Times New Roman"/>
          <w:sz w:val="20"/>
          <w:szCs w:val="20"/>
        </w:rPr>
        <w:fldChar w:fldCharType="begin">
          <w:fldData xml:space="preserve">PEVuZE5vdGU+PENpdGU+PEF1dGhvcj5KZWZmcnllczwvQXV0aG9yPjxZZWFyPjIwMTU8L1llYXI+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</w:fldData>
        </w:fldChar>
      </w:r>
      <w:r w:rsidR="00743363">
        <w:rPr>
          <w:rFonts w:ascii="Times New Roman" w:hAnsi="Times New Roman" w:cs="Times New Roman"/>
          <w:sz w:val="20"/>
          <w:szCs w:val="20"/>
        </w:rPr>
        <w:instrText xml:space="preserve"> ADDIN EN.CITE.DATA </w:instrText>
      </w:r>
      <w:r w:rsidR="005033C7">
        <w:rPr>
          <w:rFonts w:ascii="Times New Roman" w:hAnsi="Times New Roman" w:cs="Times New Roman"/>
          <w:sz w:val="20"/>
          <w:szCs w:val="20"/>
        </w:rPr>
      </w:r>
      <w:r w:rsidR="005033C7">
        <w:rPr>
          <w:rFonts w:ascii="Times New Roman" w:hAnsi="Times New Roman" w:cs="Times New Roman"/>
          <w:sz w:val="20"/>
          <w:szCs w:val="20"/>
        </w:rPr>
        <w:fldChar w:fldCharType="end"/>
      </w:r>
      <w:r w:rsidR="005033C7">
        <w:rPr>
          <w:rFonts w:ascii="Times New Roman" w:hAnsi="Times New Roman" w:cs="Times New Roman"/>
          <w:sz w:val="20"/>
          <w:szCs w:val="20"/>
        </w:rPr>
      </w:r>
      <w:r w:rsidR="005033C7">
        <w:rPr>
          <w:rFonts w:ascii="Times New Roman" w:hAnsi="Times New Roman" w:cs="Times New Roman"/>
          <w:sz w:val="20"/>
          <w:szCs w:val="20"/>
        </w:rPr>
        <w:fldChar w:fldCharType="separate"/>
      </w:r>
      <w:r w:rsidR="00743363">
        <w:rPr>
          <w:rFonts w:ascii="Times New Roman" w:hAnsi="Times New Roman" w:cs="Times New Roman"/>
          <w:noProof/>
          <w:sz w:val="20"/>
          <w:szCs w:val="20"/>
        </w:rPr>
        <w:t>[9, 10]</w:t>
      </w:r>
      <w:r w:rsidR="005033C7">
        <w:rPr>
          <w:rFonts w:ascii="Times New Roman" w:hAnsi="Times New Roman" w:cs="Times New Roman"/>
          <w:sz w:val="20"/>
          <w:szCs w:val="20"/>
        </w:rPr>
        <w:fldChar w:fldCharType="end"/>
      </w:r>
      <w:r w:rsidR="00965A70">
        <w:rPr>
          <w:rFonts w:ascii="Times New Roman" w:hAnsi="Times New Roman" w:cs="Times New Roman"/>
          <w:sz w:val="20"/>
          <w:szCs w:val="20"/>
        </w:rPr>
        <w:t xml:space="preserve"> </w:t>
      </w:r>
      <w:r w:rsidR="00AB04C7">
        <w:rPr>
          <w:rFonts w:ascii="Times New Roman" w:hAnsi="Times New Roman" w:cs="Times New Roman"/>
          <w:sz w:val="20"/>
          <w:szCs w:val="20"/>
        </w:rPr>
        <w:t>or</w:t>
      </w:r>
      <w:r w:rsidR="00CC50D3" w:rsidRPr="00BE3DE7">
        <w:rPr>
          <w:rFonts w:ascii="Times New Roman" w:hAnsi="Times New Roman" w:cs="Times New Roman"/>
          <w:sz w:val="20"/>
          <w:szCs w:val="20"/>
        </w:rPr>
        <w:t xml:space="preserve"> theoretical fragmentation spectra</w:t>
      </w:r>
      <w:r w:rsidR="00743363">
        <w:rPr>
          <w:rFonts w:ascii="Times New Roman" w:hAnsi="Times New Roman" w:cs="Times New Roman"/>
          <w:sz w:val="20"/>
          <w:szCs w:val="20"/>
        </w:rPr>
        <w:t xml:space="preserve"> of known structures</w:t>
      </w:r>
      <w:r w:rsidR="00965A70">
        <w:rPr>
          <w:rFonts w:ascii="Times New Roman" w:hAnsi="Times New Roman" w:cs="Times New Roman"/>
          <w:sz w:val="20"/>
          <w:szCs w:val="20"/>
        </w:rPr>
        <w:t xml:space="preserve"> </w:t>
      </w:r>
      <w:r w:rsidR="005033C7">
        <w:rPr>
          <w:rFonts w:ascii="Times New Roman" w:hAnsi="Times New Roman" w:cs="Times New Roman"/>
          <w:sz w:val="20"/>
          <w:szCs w:val="20"/>
        </w:rPr>
        <w:fldChar w:fldCharType="begin"/>
      </w:r>
      <w:r w:rsidR="00A70ED4">
        <w:rPr>
          <w:rFonts w:ascii="Times New Roman" w:hAnsi="Times New Roman" w:cs="Times New Roman"/>
          <w:sz w:val="20"/>
          <w:szCs w:val="20"/>
        </w:rPr>
        <w:instrText xml:space="preserve"> ADDIN EN.CITE &lt;EndNote&gt;&lt;Cite&gt;&lt;Author&gt;Allen&lt;/Author&gt;&lt;Year&gt;2015&lt;/Year&gt;&lt;RecNum&gt;3404&lt;/RecNum&gt;&lt;DisplayText&gt;[11]&lt;/DisplayText&gt;&lt;record&gt;&lt;rec-number&gt;3404&lt;/rec-number&gt;&lt;foreign-keys&gt;&lt;key app="EN" db-id="pvd09p5xxesz9qestsq5rzzpp5zdtsxz02dr" timestamp="1421249797"&gt;3404&lt;/key&gt;&lt;/foreign-keys&gt;&lt;ref-type name="Journal Article"&gt;17&lt;/ref-type&gt;&lt;contributors&gt;&lt;authors&gt;&lt;author&gt;Allen, Felicity&lt;/author&gt;&lt;author&gt;Greiner, Russ&lt;/author&gt;&lt;author&gt;Wishart, David&lt;/author&gt;&lt;/authors&gt;&lt;/contributors&gt;&lt;titles&gt;&lt;title&gt;Competitive fragmentation modeling of ESI-MS/MS spectra for putative metabolite identification&lt;/title&gt;&lt;secondary-title&gt;Metabolomics&lt;/secondary-title&gt;&lt;alt-title&gt;Metabolomics&lt;/alt-title&gt;&lt;/titles&gt;&lt;periodical&gt;&lt;full-title&gt;Metabolomics&lt;/full-title&gt;&lt;abbr-1&gt;Metabolomics&lt;/abbr-1&gt;&lt;/periodical&gt;&lt;alt-periodical&gt;&lt;full-title&gt;Metabolomics&lt;/full-title&gt;&lt;abbr-1&gt;Metabolomics&lt;/abbr-1&gt;&lt;/alt-periodical&gt;&lt;pages&gt;98-110&lt;/pages&gt;&lt;volume&gt;11&lt;/volume&gt;&lt;number&gt;1&lt;/number&gt;&lt;keywords&gt;&lt;keyword&gt;Tandem mass spectrometry&lt;/keyword&gt;&lt;keyword&gt;MS/MS&lt;/keyword&gt;&lt;keyword&gt;Metabolite identification&lt;/keyword&gt;&lt;keyword&gt;Machine learning&lt;/keyword&gt;&lt;/keywords&gt;&lt;dates&gt;&lt;year&gt;2015&lt;/year&gt;&lt;pub-dates&gt;&lt;date&gt;2015/02/01&lt;/date&gt;&lt;/pub-dates&gt;&lt;/dates&gt;&lt;publisher&gt;Springer US&lt;/publisher&gt;&lt;isbn&gt;1573-3882&lt;/isbn&gt;&lt;urls&gt;&lt;related-urls&gt;&lt;url&gt;http://dx.doi.org/10.1007/s11306-014-0676-4&lt;/url&gt;&lt;/related-urls&gt;&lt;/urls&gt;&lt;electronic-resource-num&gt;10.1007/s11306-014-0676-4&lt;/electronic-resource-num&gt;&lt;language&gt;English&lt;/language&gt;&lt;/record&gt;&lt;/Cite&gt;&lt;/EndNote&gt;</w:instrText>
      </w:r>
      <w:r w:rsidR="005033C7">
        <w:rPr>
          <w:rFonts w:ascii="Times New Roman" w:hAnsi="Times New Roman" w:cs="Times New Roman"/>
          <w:sz w:val="20"/>
          <w:szCs w:val="20"/>
        </w:rPr>
        <w:fldChar w:fldCharType="separate"/>
      </w:r>
      <w:r w:rsidR="00A70ED4">
        <w:rPr>
          <w:rFonts w:ascii="Times New Roman" w:hAnsi="Times New Roman" w:cs="Times New Roman"/>
          <w:noProof/>
          <w:sz w:val="20"/>
          <w:szCs w:val="20"/>
        </w:rPr>
        <w:t>[11]</w:t>
      </w:r>
      <w:r w:rsidR="005033C7">
        <w:rPr>
          <w:rFonts w:ascii="Times New Roman" w:hAnsi="Times New Roman" w:cs="Times New Roman"/>
          <w:sz w:val="20"/>
          <w:szCs w:val="20"/>
        </w:rPr>
        <w:fldChar w:fldCharType="end"/>
      </w:r>
      <w:r w:rsidR="005F40CA" w:rsidRPr="00BE3DE7">
        <w:rPr>
          <w:rFonts w:ascii="Times New Roman" w:hAnsi="Times New Roman" w:cs="Times New Roman"/>
          <w:sz w:val="20"/>
          <w:szCs w:val="20"/>
        </w:rPr>
        <w:t xml:space="preserve">. </w:t>
      </w:r>
    </w:p>
    <w:p w14:paraId="420F2B6D" w14:textId="0396BD56" w:rsidR="00C22320" w:rsidRDefault="005A6A28" w:rsidP="00BD46A3">
      <w:pPr>
        <w:pStyle w:val="Body"/>
        <w:spacing w:after="0"/>
        <w:ind w:firstLine="720"/>
        <w:jc w:val="both"/>
        <w:rPr>
          <w:rFonts w:ascii="Times New Roman" w:hAnsi="Times New Roman" w:cs="Times New Roman"/>
          <w:sz w:val="20"/>
          <w:szCs w:val="20"/>
        </w:rPr>
      </w:pPr>
      <w:r>
        <w:rPr>
          <w:rFonts w:ascii="Times New Roman" w:hAnsi="Times New Roman" w:cs="Times New Roman"/>
          <w:sz w:val="20"/>
          <w:szCs w:val="20"/>
        </w:rPr>
        <w:t>T</w:t>
      </w:r>
      <w:r w:rsidR="002F3E6C">
        <w:rPr>
          <w:rFonts w:ascii="Times New Roman" w:hAnsi="Times New Roman" w:cs="Times New Roman"/>
          <w:sz w:val="20"/>
          <w:szCs w:val="20"/>
        </w:rPr>
        <w:t xml:space="preserve">he </w:t>
      </w:r>
      <w:r w:rsidR="00AF67D7">
        <w:rPr>
          <w:rFonts w:ascii="Times New Roman" w:hAnsi="Times New Roman" w:cs="Times New Roman"/>
          <w:sz w:val="20"/>
          <w:szCs w:val="20"/>
        </w:rPr>
        <w:t xml:space="preserve">entire set of fragmentation spectra within one file </w:t>
      </w:r>
      <w:r w:rsidR="002F3E6C">
        <w:rPr>
          <w:rFonts w:ascii="Times New Roman" w:hAnsi="Times New Roman" w:cs="Times New Roman"/>
          <w:sz w:val="20"/>
          <w:szCs w:val="20"/>
        </w:rPr>
        <w:t xml:space="preserve">can </w:t>
      </w:r>
      <w:r>
        <w:rPr>
          <w:rFonts w:ascii="Times New Roman" w:hAnsi="Times New Roman" w:cs="Times New Roman"/>
          <w:sz w:val="20"/>
          <w:szCs w:val="20"/>
        </w:rPr>
        <w:t xml:space="preserve">also </w:t>
      </w:r>
      <w:r w:rsidR="002F3E6C">
        <w:rPr>
          <w:rFonts w:ascii="Times New Roman" w:hAnsi="Times New Roman" w:cs="Times New Roman"/>
          <w:sz w:val="20"/>
          <w:szCs w:val="20"/>
        </w:rPr>
        <w:t xml:space="preserve">be </w:t>
      </w:r>
      <w:r w:rsidR="00053F60">
        <w:rPr>
          <w:rFonts w:ascii="Times New Roman" w:hAnsi="Times New Roman" w:cs="Times New Roman"/>
          <w:sz w:val="20"/>
          <w:szCs w:val="20"/>
        </w:rPr>
        <w:t>analyzed</w:t>
      </w:r>
      <w:r w:rsidR="002F3E6C">
        <w:rPr>
          <w:rFonts w:ascii="Times New Roman" w:hAnsi="Times New Roman" w:cs="Times New Roman"/>
          <w:sz w:val="20"/>
          <w:szCs w:val="20"/>
        </w:rPr>
        <w:t xml:space="preserve"> </w:t>
      </w:r>
      <w:r>
        <w:rPr>
          <w:rFonts w:ascii="Times New Roman" w:hAnsi="Times New Roman" w:cs="Times New Roman"/>
          <w:sz w:val="20"/>
          <w:szCs w:val="20"/>
        </w:rPr>
        <w:t xml:space="preserve">simultaneously, but since thousands of MS2 spectra are present this process is complex </w:t>
      </w:r>
      <w:r w:rsidR="005033C7">
        <w:rPr>
          <w:rFonts w:ascii="Times New Roman" w:hAnsi="Times New Roman" w:cs="Times New Roman"/>
          <w:sz w:val="20"/>
          <w:szCs w:val="20"/>
        </w:rPr>
        <w:fldChar w:fldCharType="begin"/>
      </w:r>
      <w:r w:rsidR="009B047A">
        <w:rPr>
          <w:rFonts w:ascii="Times New Roman" w:hAnsi="Times New Roman" w:cs="Times New Roman"/>
          <w:sz w:val="20"/>
          <w:szCs w:val="20"/>
        </w:rPr>
        <w:instrText xml:space="preserve"> ADDIN EN.CITE &lt;EndNote&gt;&lt;Cite&gt;&lt;Author&gt;Garg&lt;/Author&gt;&lt;Year&gt;2015&lt;/Year&gt;&lt;RecNum&gt;3762&lt;/RecNum&gt;&lt;DisplayText&gt;[12]&lt;/DisplayText&gt;&lt;record&gt;&lt;rec-number&gt;3762&lt;/rec-number&gt;&lt;foreign-keys&gt;&lt;key app="EN" db-id="pvd09p5xxesz9qestsq5rzzpp5zdtsxz02dr" timestamp="1447353119"&gt;3762&lt;/key&gt;&lt;/foreign-keys&gt;&lt;ref-type name="Journal Article"&gt;17&lt;/ref-type&gt;&lt;contributors&gt;&lt;authors&gt;&lt;author&gt;Garg, Neha&lt;/author&gt;&lt;author&gt;Kapono, Clifford A.&lt;/author&gt;&lt;author&gt;Lim, Yan Wei&lt;/author&gt;&lt;author&gt;Koyama, Nobuhiro&lt;/author&gt;&lt;author&gt;Vermeij, Mark J. A.&lt;/author&gt;&lt;author&gt;Conrad, Douglas&lt;/author&gt;&lt;author&gt;Rohwer, Forest&lt;/author&gt;&lt;author&gt;Dorrestein, Pieter C.&lt;/author&gt;&lt;/authors&gt;&lt;/contributors&gt;&lt;titles&gt;&lt;title&gt;Mass spectral similarity for untargeted metabolomics data analysis of complex mixtures&lt;/title&gt;&lt;secondary-title&gt;International Journal of Mass Spectrometry&lt;/secondary-title&gt;&lt;/titles&gt;&lt;periodical&gt;&lt;full-title&gt;International Journal of Mass Spectrometry&lt;/full-title&gt;&lt;/periodical&gt;&lt;pages&gt;719-727&lt;/pages&gt;&lt;volume&gt;377&lt;/volume&gt;&lt;keywords&gt;&lt;keyword&gt;Molecular networking&lt;/keyword&gt;&lt;keyword&gt;Mass spectrometry&lt;/keyword&gt;&lt;keyword&gt;Complex mixtures&lt;/keyword&gt;&lt;keyword&gt;Spectral matching&lt;/keyword&gt;&lt;keyword&gt;Cytoscape&lt;/keyword&gt;&lt;keyword&gt;Database search&lt;/keyword&gt;&lt;/keywords&gt;&lt;dates&gt;&lt;year&gt;2015&lt;/year&gt;&lt;pub-dates&gt;&lt;date&gt;2/1/&lt;/date&gt;&lt;/pub-dates&gt;&lt;/dates&gt;&lt;isbn&gt;1387-3806&lt;/isbn&gt;&lt;urls&gt;&lt;related-urls&gt;&lt;url&gt;http://www.sciencedirect.com/science/article/pii/S1387380614002115&lt;/url&gt;&lt;/related-urls&gt;&lt;/urls&gt;&lt;electronic-resource-num&gt;10.1016/j.ijms.2014.06.005&lt;/electronic-resource-num&gt;&lt;/record&gt;&lt;/Cite&gt;&lt;/EndNote&gt;</w:instrText>
      </w:r>
      <w:r w:rsidR="005033C7">
        <w:rPr>
          <w:rFonts w:ascii="Times New Roman" w:hAnsi="Times New Roman" w:cs="Times New Roman"/>
          <w:sz w:val="20"/>
          <w:szCs w:val="20"/>
        </w:rPr>
        <w:fldChar w:fldCharType="separate"/>
      </w:r>
      <w:r w:rsidR="00053F60">
        <w:rPr>
          <w:rFonts w:ascii="Times New Roman" w:hAnsi="Times New Roman" w:cs="Times New Roman"/>
          <w:noProof/>
          <w:sz w:val="20"/>
          <w:szCs w:val="20"/>
        </w:rPr>
        <w:t>[12]</w:t>
      </w:r>
      <w:r w:rsidR="005033C7">
        <w:rPr>
          <w:rFonts w:ascii="Times New Roman" w:hAnsi="Times New Roman" w:cs="Times New Roman"/>
          <w:sz w:val="20"/>
          <w:szCs w:val="20"/>
        </w:rPr>
        <w:fldChar w:fldCharType="end"/>
      </w:r>
      <w:r w:rsidR="00AF67D7">
        <w:rPr>
          <w:rFonts w:ascii="Times New Roman" w:hAnsi="Times New Roman" w:cs="Times New Roman"/>
          <w:sz w:val="20"/>
          <w:szCs w:val="20"/>
        </w:rPr>
        <w:t xml:space="preserve">. </w:t>
      </w:r>
      <w:r w:rsidR="008C147F">
        <w:rPr>
          <w:rFonts w:ascii="Times New Roman" w:hAnsi="Times New Roman" w:cs="Times New Roman"/>
          <w:sz w:val="20"/>
          <w:szCs w:val="20"/>
        </w:rPr>
        <w:t xml:space="preserve">Recently, two </w:t>
      </w:r>
      <w:r w:rsidR="001E7B83" w:rsidRPr="00BE3DE7">
        <w:rPr>
          <w:rFonts w:ascii="Times New Roman" w:hAnsi="Times New Roman" w:cs="Times New Roman"/>
          <w:sz w:val="20"/>
          <w:szCs w:val="20"/>
        </w:rPr>
        <w:t>tool</w:t>
      </w:r>
      <w:r w:rsidR="00C22320" w:rsidRPr="00BE3DE7">
        <w:rPr>
          <w:rFonts w:ascii="Times New Roman" w:hAnsi="Times New Roman" w:cs="Times New Roman"/>
          <w:sz w:val="20"/>
          <w:szCs w:val="20"/>
        </w:rPr>
        <w:t>s</w:t>
      </w:r>
      <w:r w:rsidR="001E7B83" w:rsidRPr="00BE3DE7">
        <w:rPr>
          <w:rFonts w:ascii="Times New Roman" w:hAnsi="Times New Roman" w:cs="Times New Roman"/>
          <w:sz w:val="20"/>
          <w:szCs w:val="20"/>
        </w:rPr>
        <w:t xml:space="preserve"> </w:t>
      </w:r>
      <w:r w:rsidR="008C147F">
        <w:rPr>
          <w:rFonts w:ascii="Times New Roman" w:hAnsi="Times New Roman" w:cs="Times New Roman"/>
          <w:sz w:val="20"/>
          <w:szCs w:val="20"/>
        </w:rPr>
        <w:t xml:space="preserve">were released </w:t>
      </w:r>
      <w:r w:rsidR="00092620">
        <w:rPr>
          <w:rFonts w:ascii="Times New Roman" w:hAnsi="Times New Roman" w:cs="Times New Roman"/>
          <w:sz w:val="20"/>
          <w:szCs w:val="20"/>
        </w:rPr>
        <w:t xml:space="preserve">that </w:t>
      </w:r>
      <w:r w:rsidR="00C22320" w:rsidRPr="00BE3DE7">
        <w:rPr>
          <w:rFonts w:ascii="Times New Roman" w:hAnsi="Times New Roman" w:cs="Times New Roman"/>
          <w:sz w:val="20"/>
          <w:szCs w:val="20"/>
        </w:rPr>
        <w:t>do</w:t>
      </w:r>
      <w:r w:rsidR="00B71752" w:rsidRPr="00BE3DE7">
        <w:rPr>
          <w:rFonts w:ascii="Times New Roman" w:hAnsi="Times New Roman" w:cs="Times New Roman"/>
          <w:sz w:val="20"/>
          <w:szCs w:val="20"/>
        </w:rPr>
        <w:t xml:space="preserve"> </w:t>
      </w:r>
      <w:r w:rsidR="001E7B83" w:rsidRPr="00BE3DE7">
        <w:rPr>
          <w:rFonts w:ascii="Times New Roman" w:hAnsi="Times New Roman" w:cs="Times New Roman"/>
          <w:sz w:val="20"/>
          <w:szCs w:val="20"/>
        </w:rPr>
        <w:t xml:space="preserve">use all the acquired </w:t>
      </w:r>
      <w:r w:rsidR="008C147F">
        <w:rPr>
          <w:rFonts w:ascii="Times New Roman" w:hAnsi="Times New Roman" w:cs="Times New Roman"/>
          <w:sz w:val="20"/>
          <w:szCs w:val="20"/>
        </w:rPr>
        <w:t>MS2 spectra in one file:</w:t>
      </w:r>
      <w:r w:rsidR="001E7B83" w:rsidRPr="00BE3DE7">
        <w:rPr>
          <w:rFonts w:ascii="Times New Roman" w:hAnsi="Times New Roman" w:cs="Times New Roman"/>
          <w:sz w:val="20"/>
          <w:szCs w:val="20"/>
        </w:rPr>
        <w:t xml:space="preserve"> molecular networking</w:t>
      </w:r>
      <w:r w:rsidR="00E27E15">
        <w:rPr>
          <w:rFonts w:ascii="Times New Roman" w:hAnsi="Times New Roman" w:cs="Times New Roman"/>
          <w:sz w:val="20"/>
          <w:szCs w:val="20"/>
        </w:rPr>
        <w:t xml:space="preserve"> </w:t>
      </w:r>
      <w:r w:rsidR="005033C7">
        <w:rPr>
          <w:rFonts w:ascii="Times New Roman" w:hAnsi="Times New Roman" w:cs="Times New Roman"/>
          <w:sz w:val="20"/>
          <w:szCs w:val="20"/>
        </w:rPr>
        <w:fldChar w:fldCharType="begin">
          <w:fldData xml:space="preserve">PEVuZE5vdGU+PENpdGU+PEF1dGhvcj5ZYW5nPC9BdXRob3I+PFllYXI+MjAxMzwvWWVhcj48UmVj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</w:fldData>
        </w:fldChar>
      </w:r>
      <w:r w:rsidR="00AF67D7">
        <w:rPr>
          <w:rFonts w:ascii="Times New Roman" w:hAnsi="Times New Roman" w:cs="Times New Roman"/>
          <w:sz w:val="20"/>
          <w:szCs w:val="20"/>
        </w:rPr>
        <w:instrText xml:space="preserve"> ADDIN EN.CITE </w:instrText>
      </w:r>
      <w:r w:rsidR="005033C7">
        <w:rPr>
          <w:rFonts w:ascii="Times New Roman" w:hAnsi="Times New Roman" w:cs="Times New Roman"/>
          <w:sz w:val="20"/>
          <w:szCs w:val="20"/>
        </w:rPr>
        <w:fldChar w:fldCharType="begin">
          <w:fldData xml:space="preserve">PEVuZE5vdGU+PENpdGU+PEF1dGhvcj5ZYW5nPC9BdXRob3I+PFllYXI+MjAxMzwvWWVhcj48UmVj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</w:fldData>
        </w:fldChar>
      </w:r>
      <w:r w:rsidR="00AF67D7">
        <w:rPr>
          <w:rFonts w:ascii="Times New Roman" w:hAnsi="Times New Roman" w:cs="Times New Roman"/>
          <w:sz w:val="20"/>
          <w:szCs w:val="20"/>
        </w:rPr>
        <w:instrText xml:space="preserve"> ADDIN EN.CITE.DATA </w:instrText>
      </w:r>
      <w:r w:rsidR="005033C7">
        <w:rPr>
          <w:rFonts w:ascii="Times New Roman" w:hAnsi="Times New Roman" w:cs="Times New Roman"/>
          <w:sz w:val="20"/>
          <w:szCs w:val="20"/>
        </w:rPr>
      </w:r>
      <w:r w:rsidR="005033C7">
        <w:rPr>
          <w:rFonts w:ascii="Times New Roman" w:hAnsi="Times New Roman" w:cs="Times New Roman"/>
          <w:sz w:val="20"/>
          <w:szCs w:val="20"/>
        </w:rPr>
        <w:fldChar w:fldCharType="end"/>
      </w:r>
      <w:r w:rsidR="005033C7">
        <w:rPr>
          <w:rFonts w:ascii="Times New Roman" w:hAnsi="Times New Roman" w:cs="Times New Roman"/>
          <w:sz w:val="20"/>
          <w:szCs w:val="20"/>
        </w:rPr>
      </w:r>
      <w:r w:rsidR="005033C7">
        <w:rPr>
          <w:rFonts w:ascii="Times New Roman" w:hAnsi="Times New Roman" w:cs="Times New Roman"/>
          <w:sz w:val="20"/>
          <w:szCs w:val="20"/>
        </w:rPr>
        <w:fldChar w:fldCharType="separate"/>
      </w:r>
      <w:r w:rsidR="00AF67D7">
        <w:rPr>
          <w:rFonts w:ascii="Times New Roman" w:hAnsi="Times New Roman" w:cs="Times New Roman"/>
          <w:noProof/>
          <w:sz w:val="20"/>
          <w:szCs w:val="20"/>
        </w:rPr>
        <w:t>[13-15]</w:t>
      </w:r>
      <w:r w:rsidR="005033C7">
        <w:rPr>
          <w:rFonts w:ascii="Times New Roman" w:hAnsi="Times New Roman" w:cs="Times New Roman"/>
          <w:sz w:val="20"/>
          <w:szCs w:val="20"/>
        </w:rPr>
        <w:fldChar w:fldCharType="end"/>
      </w:r>
      <w:r w:rsidR="001E7B83" w:rsidRPr="00BE3DE7">
        <w:rPr>
          <w:rFonts w:ascii="Times New Roman" w:hAnsi="Times New Roman" w:cs="Times New Roman"/>
          <w:sz w:val="20"/>
          <w:szCs w:val="20"/>
        </w:rPr>
        <w:t xml:space="preserve"> </w:t>
      </w:r>
      <w:r w:rsidR="00C22320" w:rsidRPr="00BE3DE7">
        <w:rPr>
          <w:rFonts w:ascii="Times New Roman" w:hAnsi="Times New Roman" w:cs="Times New Roman"/>
          <w:sz w:val="20"/>
          <w:szCs w:val="20"/>
        </w:rPr>
        <w:t>and MS2Analyzer</w:t>
      </w:r>
      <w:bookmarkStart w:id="4" w:name="__UnoMark__774_1959362117"/>
      <w:bookmarkEnd w:id="4"/>
      <w:r w:rsidR="00092620">
        <w:rPr>
          <w:rFonts w:ascii="Times New Roman" w:hAnsi="Times New Roman" w:cs="Times New Roman"/>
          <w:sz w:val="20"/>
          <w:szCs w:val="20"/>
        </w:rPr>
        <w:t xml:space="preserve"> </w:t>
      </w:r>
      <w:r w:rsidR="005033C7">
        <w:rPr>
          <w:rFonts w:ascii="Times New Roman" w:hAnsi="Times New Roman" w:cs="Times New Roman"/>
          <w:sz w:val="20"/>
          <w:szCs w:val="20"/>
        </w:rPr>
        <w:fldChar w:fldCharType="begin"/>
      </w:r>
      <w:r w:rsidR="00AF67D7">
        <w:rPr>
          <w:rFonts w:ascii="Times New Roman" w:hAnsi="Times New Roman" w:cs="Times New Roman"/>
          <w:sz w:val="20"/>
          <w:szCs w:val="20"/>
        </w:rPr>
        <w:instrText xml:space="preserve"> ADDIN EN.CITE &lt;EndNote&gt;&lt;Cite&gt;&lt;Author&gt;Ma&lt;/Author&gt;&lt;Year&gt;2014&lt;/Year&gt;&lt;RecNum&gt;3225&lt;/RecNum&gt;&lt;DisplayText&gt;[16]&lt;/DisplayText&gt;&lt;record&gt;&lt;rec-number&gt;3225&lt;/rec-number&gt;&lt;foreign-keys&gt;&lt;key app="EN" db-id="pvd09p5xxesz9qestsq5rzzpp5zdtsxz02dr" timestamp="1416223821"&gt;3225&lt;/key&gt;&lt;/foreign-keys&gt;&lt;ref-type name="Journal Article"&gt;17&lt;/ref-type&gt;&lt;contributors&gt;&lt;authors&gt;&lt;author&gt;Ma, Yan&lt;/author&gt;&lt;author&gt;Kind, Tobias&lt;/author&gt;&lt;author&gt;Yang, Dawei&lt;/author&gt;&lt;author&gt;Leon, Carlos&lt;/author&gt;&lt;author&gt;Fiehn, Oliver&lt;/author&gt;&lt;/authors&gt;&lt;/contributors&gt;&lt;titles&gt;&lt;title&gt;MS2Analyzer: A Software for Small Molecule Substructure Annotations from Accurate Tandem Mass Spectra&lt;/title&gt;&lt;secondary-title&gt;Analytical Chemistry&lt;/secondary-title&gt;&lt;/titles&gt;&lt;periodical&gt;&lt;full-title&gt;Analytical Chemistry&lt;/full-title&gt;&lt;/periodical&gt;&lt;pages&gt;10724-10731&lt;/pages&gt;&lt;volume&gt;86&lt;/volume&gt;&lt;number&gt;21&lt;/number&gt;&lt;dates&gt;&lt;year&gt;2014&lt;/year&gt;&lt;pub-dates&gt;&lt;date&gt;2014/11/04&lt;/date&gt;&lt;/pub-dates&gt;&lt;/dates&gt;&lt;publisher&gt;American Chemical Society&lt;/publisher&gt;&lt;isbn&gt;0003-2700&lt;/isbn&gt;&lt;urls&gt;&lt;related-urls&gt;&lt;url&gt;http://dx.doi.org/10.1021/ac502818e&lt;/url&gt;&lt;/related-urls&gt;&lt;/urls&gt;&lt;electronic-resource-num&gt;10.1021/ac502818e&lt;/electronic-resource-num&gt;&lt;access-date&gt;2014/11/17&lt;/access-date&gt;&lt;/record&gt;&lt;/Cite&gt;&lt;/EndNote&gt;</w:instrText>
      </w:r>
      <w:r w:rsidR="005033C7">
        <w:rPr>
          <w:rFonts w:ascii="Times New Roman" w:hAnsi="Times New Roman" w:cs="Times New Roman"/>
          <w:sz w:val="20"/>
          <w:szCs w:val="20"/>
        </w:rPr>
        <w:fldChar w:fldCharType="separate"/>
      </w:r>
      <w:r w:rsidR="00AF67D7">
        <w:rPr>
          <w:rFonts w:ascii="Times New Roman" w:hAnsi="Times New Roman" w:cs="Times New Roman"/>
          <w:noProof/>
          <w:sz w:val="20"/>
          <w:szCs w:val="20"/>
        </w:rPr>
        <w:t>[16]</w:t>
      </w:r>
      <w:r w:rsidR="005033C7">
        <w:rPr>
          <w:rFonts w:ascii="Times New Roman" w:hAnsi="Times New Roman" w:cs="Times New Roman"/>
          <w:sz w:val="20"/>
          <w:szCs w:val="20"/>
        </w:rPr>
        <w:fldChar w:fldCharType="end"/>
      </w:r>
      <w:r w:rsidR="005033C7" w:rsidRPr="00BE3DE7">
        <w:rPr>
          <w:rFonts w:ascii="Times New Roman" w:hAnsi="Times New Roman" w:cs="Times New Roman"/>
          <w:sz w:val="20"/>
          <w:szCs w:val="20"/>
        </w:rPr>
        <w:fldChar w:fldCharType="begin"/>
      </w:r>
      <w:r w:rsidR="001E7B83" w:rsidRPr="00BE3DE7">
        <w:rPr>
          <w:rFonts w:ascii="Times New Roman" w:hAnsi="Times New Roman" w:cs="Times New Roman"/>
          <w:sz w:val="20"/>
          <w:szCs w:val="20"/>
        </w:rPr>
        <w:instrText>PEVuZE5vdGU+PENpdGU+PEF1dGhvcj5XYXRyb3VzPC9BdXRob3I+PFllYXI+MjAxMjwvWWVhcj48 UmVjTnVtPjMxNDI8L1JlY051bT48RGlzcGxheVRleHQ+WzEsIDEwLCAxMV08L0Rpc3BsYXlUZXh0 PjxyZWNvcmQ+PHJlYy1udW1iZXI+MzE0MjwvcmVjLW51bWJlcj48Zm9yZWlnbi1rZXlzPjxrZXkg YXBwPSJFTiIgZGItaWQ9InB2ZDA5cDV4eGVzejlxZXN0c3E1cnp6cHA1emR0c3h6MDJkciIgdGlt ZXN0YW1wPSIxNDE0NDA2NDk3Ij4zMTQyPC9rZXk+PC9mb3JlaWduLWtleXM+PHJlZi10eXBlIG5h bWU9IkpvdXJuYWwgQXJ0aWNsZSI+MTc8L3JlZi10eXBlPjxjb250cmlidXRvcnM+PGF1dGhvcnM+ PGF1dGhvcj5XYXRyb3VzLCBKZXJhbWllPC9hdXRob3I+PGF1dGhvcj5Sb2FjaCwgUGF0cmljazwv YXV0aG9yPjxhdXRob3I+QWxleGFuZHJvdiwgVGhlb2RvcmU8L2F1dGhvcj48YXV0aG9yPkhlYXRo LCBCcmFuZGkgUy48L2F1dGhvcj48YXV0aG9yPllhbmcsIEphbmUgWS48L2F1dGhvcj48YXV0aG9y PktlcnN0ZW4sIFJvbGFuZCBELjwvYXV0aG9yPjxhdXRob3I+dmFuIGRlciBWb29ydCwgTWVubm88 L2F1dGhvcj48YXV0aG9yPlBvZ2xpYW5vLCBLaXQ8L2F1dGhvcj48YXV0aG9yPkdyb3NzLCBIYXJh bGQ8L2F1dGhvcj48YXV0aG9yPlJhYWlqbWFrZXJzLCBKb3MgTS48L2F1dGhvcj48YXV0aG9yPk1v b3JlLCBCcmFkbGV5IFMuPC9hdXRob3I+PGF1dGhvcj5MYXNraW4sIEp1bGlhPC9hdXRob3I+PGF1 dGhvcj5CYW5kZWlyYSwgTnVubzwvYXV0aG9yPjxhdXRob3I+RG9ycmVzdGVpbiwgUGlldGVyIEMu PC9hdXRob3I+PC9hdXRob3JzPjwvY29udHJpYnV0b3JzPjx0aXRsZXM+PHRpdGxlPk1hc3Mgc3Bl Y3RyYWwgbW9sZWN1bGFyIG5ldHdvcmtpbmcgb2YgbGl2aW5nIG1pY3JvYmlhbCBjb2xvbmllczwv dGl0bGU+PHNlY29uZGFyeS10aXRsZT5Qcm9jZWVkaW5ncyBvZiB0aGUgTmF0aW9uYWwgQWNhZGVt eSBvZiBTY2llbmNlczwvc2Vjb25kYXJ5LXRpdGxlPjwvdGl0bGVzPjxwZXJpb2RpY2FsPjxmdWxs LXRpdGxlPlByb2NlZWRpbmdzIG9mIHRoZSBOYXRpb25hbCBBY2FkZW15IG9mIFNjaWVuY2VzPC9m dWxsLXRpdGxlPjwvcGVyaW9kaWNhbD48cGFnZXM+RTE3NDPigJNFMTc1MjwvcGFnZXM+PHZvbHVt ZT4xMDk8L3ZvbHVtZT48bnVtYmVyPjI2PC9udW1iZXI+PGRhdGVzPjx5ZWFyPjIwMTI8L3llYXI+ PHB1Yi1kYXRlcz48ZGF0ZT5KdW5lIDI2LCAyMDEyPC9kYXRlPjwvcHViLWRhdGVzPjwvZGF0ZXM+ PHVybHM+PHJlbGF0ZWQtdXJscz48dXJsPmh0dHA6Ly93d3cucG5hcy5vcmcvY29udGVudC8xMDkv MjYvRTE3NDMuYWJzdHJhY3Q8L3VybD48L3JlbGF0ZWQtdXJscz48L3VybHM+PGVsZWN0cm9uaWMt cmVzb3VyY2UtbnVtPjEwLjEwNzMvcG5hcy4xMjAzNjg5MTA5PC9lbGVjdHJvbmljLXJlc291cmNl LW51bT48L3JlY29yZD48L0NpdGU+PENpdGU+PEF1dGhvcj5OZ3V5ZW48L0F1dGhvcj48WWVhcj4y MDEzPC9ZZWFyPjxSZWNOdW0+MTk4NzwvUmVjTnVtPjxyZWNvcmQ+PHJlYy1udW1iZXI+MTk4Nzwv cmVjLW51bWJlcj48Zm9yZWlnbi1rZXlzPjxrZXkgYXBwPSJFTiIgZGItaWQ9InB2ZDA5cDV4eGVz ejlxZXN0c3E1cnp6cHA1emR0c3h6MDJkciIgdGltZXN0YW1wPSIxMzk5MDI4NTE3Ij4xOTg3PC9r ZXk+PC9mb3JlaWduLWtleXM+PHJlZi10eXBlIG5hbWU9IkpvdXJuYWwgQXJ0aWNsZSI+MTc8L3Jl Zi10eXBlPjxjb250cmlidXRvcnM+PGF1dGhvcnM+PGF1dGhvcj5OZ3V5ZW4sIERvbiBEdXk8L2F1 dGhvcj48YXV0aG9yPld1LCBDaGVuZy1Ic3VhbjwvYXV0aG9yPjxhdXRob3I+TW9yZWUsIFdpbG5h IEouPC9hdXRob3I+PGF1dGhvcj5MYW1zYSwgQW5uZTwvYXV0aG9yPjxhdXRob3I+TWVkZW1hLCBN YXJuaXggSC48L2F1dGhvcj48YXV0aG9yPlpoYW8sIFhpbGluZzwvYXV0aG9yPjxhdXRob3I+R2F2 aWxhbiwgUm9ubmllIEcuPC9hdXRob3I+PGF1dGhvcj5BcGFyaWNpbywgTWFyeXN0ZWxsYTwvYXV0 aG9yPjxhdXRob3I+QXRlbmNpbywgTGlicmFkYTwvYXV0aG9yPjxhdXRob3I+SmFja3NvbiwgQ2hh bmF5ZTwvYXV0aG9yPjxhdXRob3I+QmFsbGVzdGVyb3MsIEphdmllcjwvYXV0aG9yPjxhdXRob3I+ U2FuY2hleiwgSm9lbDwvYXV0aG9yPjxhdXRob3I+V2F0cm91cywgSmVyYW1pZSBELjwvYXV0aG9y PjxhdXRob3I+UGhlbGFuLCBWYW5lc3NhIFYuPC9hdXRob3I+PGF1dGhvcj52YW4gZGUgV2llbCwg Q29yaW5lPC9hdXRob3I+PGF1dGhvcj5LZXJzdGVuLCBSb2xhbmQgRC48L2F1dGhvcj48YXV0aG9y Pk1laG5heiwgU2FtaW5hPC9hdXRob3I+PGF1dGhvcj5EZSBNb3QsIFJlbsOpPC9hdXRob3I+PGF1 dGhvcj5TaGFuaywgRWxpemFiZXRoIEEuPC9hdXRob3I+PGF1dGhvcj5DaGFydXNhbnRpLCBQZXA8 L2F1dGhvcj48YXV0aG9yPk5hZ2FyYWphbiwgSGFyaXNoPC9hdXRob3I+PGF1dGhvcj5EdWdnYW4s IEJyZW5kYW4gTS48L2F1dGhvcj48YXV0aG9yPk1vb3JlLCBCcmFkbGV5IFMuPC9hdXRob3I+PGF1 dGhvcj5CYW5kZWlyYSwgTnVubzwvYXV0aG9yPjxhdXRob3I+UGFsc3NvbiwgQmVybmhhcmQgw5gu PC9hdXRob3I+PGF1dGhvcj5Qb2dsaWFubywgS2l0PC9hdXRob3I+PGF1dGhvcj5HdXRpw6lycmV6 LCBNYXJjZWxpbm88L2F1dGhvcj48YXV0aG9yPkRvcnJlc3RlaW4sIFBpZXRlciBDLjwvYXV0aG9y PjwvYXV0aG9ycz48L2NvbnRyaWJ1dG9ycz48dGl0bGVzPjx0aXRsZT5NUy9NUyBuZXR3b3JraW5n IGd1aWRlZCBhbmFseXNpcyBvZiBtb2xlY3VsZSBhbmQgZ2VuZSBjbHVzdGVyIGZhbWlsaWVzPC90 aXRsZT48c2Vjb25kYXJ5LXRpdGxlPlByb2NlZWRpbmdzIG9mIHRoZSBOYXRpb25hbCBBY2FkZW15 IG9mIFNjaWVuY2VzPC9zZWNvbmRhcnktdGl0bGU+PC90aXRsZXM+PHBlcmlvZGljYWw+PGZ1bGwt dGl0bGU+UHJvY2VlZGluZ3Mgb2YgdGhlIE5hdGlvbmFsIEFjYWRlbXkgb2YgU2NpZW5jZXM8L2Z1 bGwtdGl0bGU+PC9wZXJpb2RpY2FsPjxwYWdlcz5FMjYxMS1FMjYyMDwvcGFnZXM+PHZvbHVtZT4x MTA8L3ZvbHVtZT48bnVtYmVyPjI4PC9udW1iZXI+PGRhdGVzPjx5ZWFyPjIwMTM8L3llYXI+PHB1 Yi1kYXRlcz48ZGF0ZT5KdWx5IDksIDIwMTM8L2RhdGU+PC9wdWItZGF0ZXM+PC9kYXRlcz48dXJs cz48cmVsYXRlZC11cmxzPjx1cmw+aHR0cDovL3d3dy5wbmFzLm9yZy9jb250ZW50LzExMC8yOC9F MjYxMS5hYnN0cmFjdDwvdXJsPjwvcmVsYXRlZC11cmxzPjwvdXJscz48ZWxlY3Ryb25pYy1yZXNv dXJjZS1udW0+MTAuMTA3My9wbmFzLjEzMDM0NzExMTA8L2VsZWN0cm9uaWMtcmVzb3VyY2UtbnVt PjwvcmVjb3JkPjwvQ2l0ZT48Q2l0ZT48QXV0aG9yPkdhcmc8L0F1dGhvcj48UmVjTnVtPjIwOTU8 L1JlY051bT48cmVjb3JkPjxyZWMtbnVtYmVyPjIwOTU8L3JlYy1udW1iZXI+PGZvcmVpZ24ta2V5 cz48a2V5IGFwcD0iRU4iIGRiLWlkPSJwdmQwOXA1eHhlc3o5cWVzdHNxNXJ6enBwNXpkdHN4ejAy ZHIiIHRpbWVzdGFtcD0iMTQwMjM5NTE4OCI+MjA5NTwva2V5PjwvZm9yZWlnbi1rZXlzPjxyZWYt dHlwZSBuYW1lPSJKb3VybmFsIEFydGljbGUiPjE3PC9yZWYtdHlwZT48Y29udHJpYnV0b3JzPjxh dXRob3JzPjxhdXRob3I+R2FyZywgTmVoYTwvYXV0aG9yPjxhdXRob3I+S2Fwb25vLCBDbGlmZm9y ZDwvYXV0aG9yPjxhdXRob3I+TGltLCBZYW4gV2VpPC9hdXRob3I+PGF1dGhvcj5Lb3lhbWEsIE5v YnVoaXJvPC9hdXRob3I+PGF1dGhvcj5WZXJtZWlqLCBNYXJrIEouIEEuPC9hdXRob3I+PGF1dGhv cj5Db25yYWQsIERvdWdsYXM8L2F1dGhvcj48YXV0aG9yPlJvaHdlciwgRm9yZXN0PC9hdXRob3I+ PGF1dGhvcj5Eb3JyZXN0ZWluLCBQaWV0ZXIgQy48L2F1dGhvcj48L2F1dGhvcnM+PC9jb250cmli dXRvcnM+PHRpdGxlcz48dGl0bGU+TWFzcyBzcGVjdHJhbCBzaW1pbGFyaXR5IGZvciB1bnRhcmdl dGVkIG1ldGFib2xvbWljcyBkYXRhIGFuYWx5c2lzIG9mIGNvbXBsZXggbWl4dHVyZXM8L3RpdGxl PjxzZWNvbmRhcnktdGl0bGU+SW50ZXJuYXRpb25hbCBKb3VybmFsIG9mIE1hc3MgU3BlY3Ryb21l dHJ5PC9zZWNvbmRhcnktdGl0bGU+PC90aXRsZXM+PHBlcmlvZGljYWw+PGZ1bGwtdGl0bGU+SW50 ZXJuYXRpb25hbCBKb3VybmFsIG9mIE1hc3MgU3BlY3Ryb21ldHJ5PC9mdWxsLXRpdGxlPjwvcGVy aW9kaWNhbD48bnVtYmVyPjA8L251bWJlcj48a2V5d29yZHM+PGtleXdvcmQ+TW9sZWN1bGFyIG5l dHdvcmtpbmc8L2tleXdvcmQ+PGtleXdvcmQ+TWFzcyBzcGVjdHJvbWV0cnk8L2tleXdvcmQ+PGtl eXdvcmQ+Q29tcGxleCBtaXh0dXJlczwva2V5d29yZD48a2V5d29yZD5TcGVjdHJhbCBtYXRjaGlu Zzwva2V5d29yZD48a2V5d29yZD5DeXRvc2NhcGU8L2tleXdvcmQ+PGtleXdvcmQ+RGF0YWJhc2Ug c2VhcmNoPC9rZXl3b3JkPjwva2V5d29yZHM+PGRhdGVzPjwvZGF0ZXM+PGlzYm4+MTM4Ny0zODA2 PC9pc2JuPjx1cmxzPjxyZWxhdGVkLXVybHM+PHVybD5odHRwOi8vd3d3LnNjaWVuY2VkaXJlY3Qu Y29tL3NjaWVuY2UvYXJ0aWNsZS9waWkvUzEzODczODA2MTQwMDIxMTU8L3VybD48L3JlbGF0ZWQt dXJscz48L3VybHM+PGVsZWN0cm9uaWMtcmVzb3VyY2UtbnVtPmh0dHA6Ly9keC5kb2kub3JnLzEw LjEwMTYvai5pam1zLjIwMTQuMDYuMDA1PC9lbGVjdHJvbmljLXJlc291cmNlLW51bT48L3JlY29y ZD48L0NpdGU+PC9FbmROb3RlPgB=  ADDIN EN.CITE.DATA</w:instrText>
      </w:r>
      <w:r w:rsidR="005033C7" w:rsidRPr="00BE3DE7">
        <w:rPr>
          <w:rFonts w:ascii="Times New Roman" w:hAnsi="Times New Roman" w:cs="Times New Roman"/>
          <w:sz w:val="20"/>
          <w:szCs w:val="20"/>
        </w:rPr>
        <w:fldChar w:fldCharType="separate"/>
      </w:r>
      <w:bookmarkStart w:id="5" w:name="__Fieldmark__777_1959362117"/>
      <w:bookmarkStart w:id="6" w:name="__Fieldmark__776_1959362117"/>
      <w:bookmarkEnd w:id="5"/>
      <w:r w:rsidR="001E7B83" w:rsidRPr="00BE3DE7">
        <w:rPr>
          <w:rFonts w:ascii="Times New Roman" w:hAnsi="Times New Roman" w:cs="Times New Roman"/>
          <w:sz w:val="20"/>
          <w:szCs w:val="20"/>
        </w:rPr>
        <w:t>[1, 10, 11]</w:t>
      </w:r>
      <w:r w:rsidR="005033C7" w:rsidRPr="00BE3DE7">
        <w:rPr>
          <w:rFonts w:ascii="Times New Roman" w:hAnsi="Times New Roman" w:cs="Times New Roman"/>
          <w:sz w:val="20"/>
          <w:szCs w:val="20"/>
        </w:rPr>
        <w:fldChar w:fldCharType="end"/>
      </w:r>
      <w:bookmarkStart w:id="7" w:name="_Fieldmark__258_321700335"/>
      <w:bookmarkEnd w:id="6"/>
      <w:r w:rsidR="001E7B83" w:rsidRPr="00BE3DE7">
        <w:rPr>
          <w:rFonts w:ascii="Times New Roman" w:hAnsi="Times New Roman" w:cs="Times New Roman"/>
          <w:sz w:val="20"/>
          <w:szCs w:val="20"/>
        </w:rPr>
        <w:t xml:space="preserve">. </w:t>
      </w:r>
      <w:r w:rsidR="00C22320" w:rsidRPr="00BE3DE7">
        <w:rPr>
          <w:rFonts w:ascii="Times New Roman" w:hAnsi="Times New Roman" w:cs="Times New Roman"/>
          <w:sz w:val="20"/>
          <w:szCs w:val="20"/>
        </w:rPr>
        <w:t>Molecular networking</w:t>
      </w:r>
      <w:r w:rsidR="001E7B83" w:rsidRPr="00BE3DE7">
        <w:rPr>
          <w:rFonts w:ascii="Times New Roman" w:hAnsi="Times New Roman" w:cs="Times New Roman"/>
          <w:sz w:val="20"/>
          <w:szCs w:val="20"/>
        </w:rPr>
        <w:t xml:space="preserve"> </w:t>
      </w:r>
      <w:r>
        <w:rPr>
          <w:rFonts w:ascii="Times New Roman" w:hAnsi="Times New Roman" w:cs="Times New Roman"/>
          <w:sz w:val="20"/>
          <w:szCs w:val="20"/>
        </w:rPr>
        <w:t xml:space="preserve">clusters </w:t>
      </w:r>
      <w:r w:rsidR="005C22F2">
        <w:rPr>
          <w:rFonts w:ascii="Times New Roman" w:hAnsi="Times New Roman" w:cs="Times New Roman"/>
          <w:sz w:val="20"/>
          <w:szCs w:val="20"/>
        </w:rPr>
        <w:t>MS1 peaks</w:t>
      </w:r>
      <w:r w:rsidR="001E7B83" w:rsidRPr="00BE3DE7">
        <w:rPr>
          <w:rFonts w:ascii="Times New Roman" w:hAnsi="Times New Roman" w:cs="Times New Roman"/>
          <w:sz w:val="20"/>
          <w:szCs w:val="20"/>
        </w:rPr>
        <w:t xml:space="preserve"> based on their MS2 spectral similarity</w:t>
      </w:r>
      <w:r w:rsidR="00C22320" w:rsidRPr="00BE3DE7">
        <w:rPr>
          <w:rFonts w:ascii="Times New Roman" w:hAnsi="Times New Roman" w:cs="Times New Roman"/>
          <w:sz w:val="20"/>
          <w:szCs w:val="20"/>
        </w:rPr>
        <w:t xml:space="preserve"> to produce</w:t>
      </w:r>
      <w:r w:rsidR="00827E01">
        <w:rPr>
          <w:rFonts w:ascii="Times New Roman" w:hAnsi="Times New Roman" w:cs="Times New Roman"/>
          <w:sz w:val="20"/>
          <w:szCs w:val="20"/>
        </w:rPr>
        <w:t xml:space="preserve"> networks</w:t>
      </w:r>
      <w:r w:rsidR="00C22320" w:rsidRPr="00BE3DE7">
        <w:rPr>
          <w:rFonts w:ascii="Times New Roman" w:hAnsi="Times New Roman" w:cs="Times New Roman"/>
          <w:sz w:val="20"/>
          <w:szCs w:val="20"/>
        </w:rPr>
        <w:t xml:space="preserve">. The presence of a known metabolite in a cluster allows putative structural identification of its </w:t>
      </w:r>
      <w:r w:rsidR="008B7812" w:rsidRPr="00BE3DE7">
        <w:rPr>
          <w:rFonts w:ascii="Times New Roman" w:hAnsi="Times New Roman" w:cs="Times New Roman"/>
          <w:sz w:val="20"/>
          <w:szCs w:val="20"/>
        </w:rPr>
        <w:t>neighbo</w:t>
      </w:r>
      <w:r w:rsidR="008B7812">
        <w:rPr>
          <w:rFonts w:ascii="Times New Roman" w:hAnsi="Times New Roman" w:cs="Times New Roman"/>
          <w:sz w:val="20"/>
          <w:szCs w:val="20"/>
        </w:rPr>
        <w:t>r</w:t>
      </w:r>
      <w:r w:rsidR="008B7812" w:rsidRPr="00BE3DE7">
        <w:rPr>
          <w:rFonts w:ascii="Times New Roman" w:hAnsi="Times New Roman" w:cs="Times New Roman"/>
          <w:sz w:val="20"/>
          <w:szCs w:val="20"/>
        </w:rPr>
        <w:t>s</w:t>
      </w:r>
      <w:r w:rsidR="00092620">
        <w:rPr>
          <w:rFonts w:ascii="Times New Roman" w:hAnsi="Times New Roman" w:cs="Times New Roman"/>
          <w:sz w:val="20"/>
          <w:szCs w:val="20"/>
        </w:rPr>
        <w:t xml:space="preserve"> </w:t>
      </w:r>
      <w:r w:rsidR="005033C7">
        <w:rPr>
          <w:rFonts w:ascii="Times New Roman" w:hAnsi="Times New Roman" w:cs="Times New Roman"/>
          <w:sz w:val="20"/>
          <w:szCs w:val="20"/>
        </w:rPr>
        <w:fldChar w:fldCharType="begin"/>
      </w:r>
      <w:r w:rsidR="00AF67D7">
        <w:rPr>
          <w:rFonts w:ascii="Times New Roman" w:hAnsi="Times New Roman" w:cs="Times New Roman"/>
          <w:sz w:val="20"/>
          <w:szCs w:val="20"/>
        </w:rPr>
        <w:instrText xml:space="preserve"> ADDIN EN.CITE &lt;EndNote&gt;&lt;Cite&gt;&lt;Author&gt;Yang&lt;/Author&gt;&lt;Year&gt;2013&lt;/Year&gt;&lt;RecNum&gt;1991&lt;/RecNum&gt;&lt;DisplayText&gt;[13]&lt;/DisplayText&gt;&lt;record&gt;&lt;rec-number&gt;1991&lt;/rec-number&gt;&lt;foreign-keys&gt;&lt;key app="EN" db-id="pvd09p5xxesz9qestsq5rzzpp5zdtsxz02dr" timestamp="1399029093"&gt;1991&lt;/key&gt;&lt;/foreign-keys&gt;&lt;ref-type name="Journal Article"&gt;17&lt;/ref-type&gt;&lt;contributors&gt;&lt;authors&gt;&lt;author&gt;Yang, Jane Y.&lt;/author&gt;&lt;author&gt;Sanchez, Laura M.&lt;/author&gt;&lt;author&gt;Rath, Christopher M.&lt;/author&gt;&lt;author&gt;Liu, Xueting&lt;/author&gt;&lt;author&gt;Boudreau, Paul D.&lt;/author&gt;&lt;author&gt;Bruns, Nicole&lt;/author&gt;&lt;author&gt;Glukhov, Evgenia&lt;/author&gt;&lt;author&gt;Wodtke, Anne&lt;/author&gt;&lt;author&gt;de Felicio, Rafael&lt;/author&gt;&lt;author&gt;Fenner, Amanda&lt;/author&gt;&lt;author&gt;Wong, Weng Ruh&lt;/author&gt;&lt;author&gt;Linington, Roger G.&lt;/author&gt;&lt;author&gt;Zhang, Lixin&lt;/author&gt;&lt;author&gt;Debonsi, Hosana M.&lt;/author&gt;&lt;author&gt;Gerwick, William H.&lt;/author&gt;&lt;author&gt;Dorrestein, Pieter C.&lt;/author&gt;&lt;/authors&gt;&lt;/contributors&gt;&lt;titles&gt;&lt;title&gt;Molecular Networking as a Dereplication Strategy&lt;/title&gt;&lt;secondary-title&gt;Journal of Natural Products&lt;/secondary-title&gt;&lt;/titles&gt;&lt;periodical&gt;&lt;full-title&gt;Journal of Natural Products&lt;/full-title&gt;&lt;/periodical&gt;&lt;pages&gt;1686-1699&lt;/pages&gt;&lt;volume&gt;76&lt;/volume&gt;&lt;number&gt;9&lt;/number&gt;&lt;dates&gt;&lt;year&gt;2013&lt;/year&gt;&lt;pub-dates&gt;&lt;date&gt;2013/09/27&lt;/date&gt;&lt;/pub-dates&gt;&lt;/dates&gt;&lt;publisher&gt;American Chemical Society&lt;/publisher&gt;&lt;isbn&gt;0163-3864&lt;/isbn&gt;&lt;urls&gt;&lt;related-urls&gt;&lt;url&gt;http://dx.doi.org/10.1021/np400413s&lt;/url&gt;&lt;/related-urls&gt;&lt;/urls&gt;&lt;electronic-resource-num&gt;10.1021/np400413s&lt;/electronic-resource-num&gt;&lt;access-date&gt;2014/05/02&lt;/access-date&gt;&lt;/record&gt;&lt;/Cite&gt;&lt;/EndNote&gt;</w:instrText>
      </w:r>
      <w:r w:rsidR="005033C7">
        <w:rPr>
          <w:rFonts w:ascii="Times New Roman" w:hAnsi="Times New Roman" w:cs="Times New Roman"/>
          <w:sz w:val="20"/>
          <w:szCs w:val="20"/>
        </w:rPr>
        <w:fldChar w:fldCharType="separate"/>
      </w:r>
      <w:r w:rsidR="00AF67D7">
        <w:rPr>
          <w:rFonts w:ascii="Times New Roman" w:hAnsi="Times New Roman" w:cs="Times New Roman"/>
          <w:noProof/>
          <w:sz w:val="20"/>
          <w:szCs w:val="20"/>
        </w:rPr>
        <w:t>[13]</w:t>
      </w:r>
      <w:r w:rsidR="005033C7">
        <w:rPr>
          <w:rFonts w:ascii="Times New Roman" w:hAnsi="Times New Roman" w:cs="Times New Roman"/>
          <w:sz w:val="20"/>
          <w:szCs w:val="20"/>
        </w:rPr>
        <w:fldChar w:fldCharType="end"/>
      </w:r>
      <w:r w:rsidR="00C22320" w:rsidRPr="00BE3DE7">
        <w:rPr>
          <w:rFonts w:ascii="Times New Roman" w:hAnsi="Times New Roman" w:cs="Times New Roman"/>
          <w:sz w:val="20"/>
          <w:szCs w:val="20"/>
        </w:rPr>
        <w:t xml:space="preserve">. </w:t>
      </w:r>
      <w:r w:rsidR="008B7812">
        <w:rPr>
          <w:rFonts w:ascii="Times New Roman" w:hAnsi="Times New Roman" w:cs="Times New Roman"/>
          <w:sz w:val="20"/>
          <w:szCs w:val="20"/>
        </w:rPr>
        <w:t xml:space="preserve">However, </w:t>
      </w:r>
      <w:r w:rsidR="00666671" w:rsidRPr="00BE3DE7">
        <w:rPr>
          <w:rFonts w:ascii="Times New Roman" w:hAnsi="Times New Roman" w:cs="Times New Roman"/>
          <w:sz w:val="20"/>
          <w:szCs w:val="20"/>
        </w:rPr>
        <w:t>extracting the spectral features that cause the clustering must</w:t>
      </w:r>
      <w:r>
        <w:rPr>
          <w:rFonts w:ascii="Times New Roman" w:hAnsi="Times New Roman" w:cs="Times New Roman"/>
          <w:sz w:val="20"/>
          <w:szCs w:val="20"/>
        </w:rPr>
        <w:t xml:space="preserve"> still</w:t>
      </w:r>
      <w:r w:rsidR="00666671" w:rsidRPr="00BE3DE7">
        <w:rPr>
          <w:rFonts w:ascii="Times New Roman" w:hAnsi="Times New Roman" w:cs="Times New Roman"/>
          <w:sz w:val="20"/>
          <w:szCs w:val="20"/>
        </w:rPr>
        <w:t xml:space="preserve"> be done manually.</w:t>
      </w:r>
      <w:r w:rsidR="00BD46A3">
        <w:rPr>
          <w:rFonts w:ascii="Times New Roman" w:hAnsi="Times New Roman" w:cs="Times New Roman"/>
          <w:sz w:val="20"/>
          <w:szCs w:val="20"/>
        </w:rPr>
        <w:t xml:space="preserve"> </w:t>
      </w:r>
      <w:r w:rsidR="00C22320" w:rsidRPr="00BE3DE7">
        <w:rPr>
          <w:rFonts w:ascii="Times New Roman" w:hAnsi="Times New Roman" w:cs="Times New Roman"/>
          <w:sz w:val="20"/>
          <w:szCs w:val="20"/>
        </w:rPr>
        <w:t>MS2Analyzer mine</w:t>
      </w:r>
      <w:r>
        <w:rPr>
          <w:rFonts w:ascii="Times New Roman" w:hAnsi="Times New Roman" w:cs="Times New Roman"/>
          <w:sz w:val="20"/>
          <w:szCs w:val="20"/>
        </w:rPr>
        <w:t>s</w:t>
      </w:r>
      <w:r w:rsidR="00C22320" w:rsidRPr="00BE3DE7">
        <w:rPr>
          <w:rFonts w:ascii="Times New Roman" w:hAnsi="Times New Roman" w:cs="Times New Roman"/>
          <w:sz w:val="20"/>
          <w:szCs w:val="20"/>
        </w:rPr>
        <w:t xml:space="preserve"> high-resolution fragmentation MS2 spectra for specific mass fragments, neutral losses</w:t>
      </w:r>
      <w:r w:rsidR="00C763C0">
        <w:rPr>
          <w:rFonts w:ascii="Times New Roman" w:hAnsi="Times New Roman" w:cs="Times New Roman"/>
          <w:sz w:val="20"/>
          <w:szCs w:val="20"/>
        </w:rPr>
        <w:t>,</w:t>
      </w:r>
      <w:r w:rsidR="00C22320" w:rsidRPr="00BE3DE7">
        <w:rPr>
          <w:rFonts w:ascii="Times New Roman" w:hAnsi="Times New Roman" w:cs="Times New Roman"/>
          <w:sz w:val="20"/>
          <w:szCs w:val="20"/>
        </w:rPr>
        <w:t xml:space="preserve"> and m/z differences </w:t>
      </w:r>
      <w:r w:rsidR="005033C7">
        <w:rPr>
          <w:rFonts w:ascii="Times New Roman" w:hAnsi="Times New Roman" w:cs="Times New Roman"/>
          <w:sz w:val="20"/>
          <w:szCs w:val="20"/>
        </w:rPr>
        <w:fldChar w:fldCharType="begin"/>
      </w:r>
      <w:r w:rsidR="00AF67D7">
        <w:rPr>
          <w:rFonts w:ascii="Times New Roman" w:hAnsi="Times New Roman" w:cs="Times New Roman"/>
          <w:sz w:val="20"/>
          <w:szCs w:val="20"/>
        </w:rPr>
        <w:instrText xml:space="preserve"> ADDIN EN.CITE &lt;EndNote&gt;&lt;Cite&gt;&lt;Author&gt;Ma&lt;/Author&gt;&lt;Year&gt;2014&lt;/Year&gt;&lt;RecNum&gt;3225&lt;/RecNum&gt;&lt;DisplayText&gt;[16]&lt;/DisplayText&gt;&lt;record&gt;&lt;rec-number&gt;3225&lt;/rec-number&gt;&lt;foreign-keys&gt;&lt;key app="EN" db-id="pvd09p5xxesz9qestsq5rzzpp5zdtsxz02dr" timestamp="1416223821"&gt;3225&lt;/key&gt;&lt;/foreign-keys&gt;&lt;ref-type name="Journal Article"&gt;17&lt;/ref-type&gt;&lt;contributors&gt;&lt;authors&gt;&lt;author&gt;Ma, Yan&lt;/author&gt;&lt;author&gt;Kind, Tobias&lt;/author&gt;&lt;author&gt;Yang, Dawei&lt;/author&gt;&lt;author&gt;Leon, Carlos&lt;/author&gt;&lt;author&gt;Fiehn, Oliver&lt;/author&gt;&lt;/authors&gt;&lt;/contributors&gt;&lt;titles&gt;&lt;title&gt;MS2Analyzer: A Software for Small Molecule Substructure Annotations from Accurate Tandem Mass Spectra&lt;/title&gt;&lt;secondary-title&gt;Analytical Chemistry&lt;/secondary-title&gt;&lt;/titles&gt;&lt;periodical&gt;&lt;full-title&gt;Analytical Chemistry&lt;/full-title&gt;&lt;/periodical&gt;&lt;pages&gt;10724-10731&lt;/pages&gt;&lt;volume&gt;86&lt;/volume&gt;&lt;number&gt;21&lt;/number&gt;&lt;dates&gt;&lt;year&gt;2014&lt;/year&gt;&lt;pub-dates&gt;&lt;date&gt;2014/11/04&lt;/date&gt;&lt;/pub-dates&gt;&lt;/dates&gt;&lt;publisher&gt;American Chemical Society&lt;/publisher&gt;&lt;isbn&gt;0003-2700&lt;/isbn&gt;&lt;urls&gt;&lt;related-urls&gt;&lt;url&gt;http://dx.doi.org/10.1021/ac502818e&lt;/url&gt;&lt;/related-urls&gt;&lt;/urls&gt;&lt;electronic-resource-num&gt;10.1021/ac502818e&lt;/electronic-resource-num&gt;&lt;access-date&gt;2014/11/17&lt;/access-date&gt;&lt;/record&gt;&lt;/Cite&gt;&lt;/EndNote&gt;</w:instrText>
      </w:r>
      <w:r w:rsidR="005033C7">
        <w:rPr>
          <w:rFonts w:ascii="Times New Roman" w:hAnsi="Times New Roman" w:cs="Times New Roman"/>
          <w:sz w:val="20"/>
          <w:szCs w:val="20"/>
        </w:rPr>
        <w:fldChar w:fldCharType="separate"/>
      </w:r>
      <w:r w:rsidR="00AF67D7">
        <w:rPr>
          <w:rFonts w:ascii="Times New Roman" w:hAnsi="Times New Roman" w:cs="Times New Roman"/>
          <w:noProof/>
          <w:sz w:val="20"/>
          <w:szCs w:val="20"/>
        </w:rPr>
        <w:t>[16]</w:t>
      </w:r>
      <w:r w:rsidR="005033C7">
        <w:rPr>
          <w:rFonts w:ascii="Times New Roman" w:hAnsi="Times New Roman" w:cs="Times New Roman"/>
          <w:sz w:val="20"/>
          <w:szCs w:val="20"/>
        </w:rPr>
        <w:fldChar w:fldCharType="end"/>
      </w:r>
      <w:r>
        <w:rPr>
          <w:rFonts w:ascii="Times New Roman" w:hAnsi="Times New Roman" w:cs="Times New Roman"/>
          <w:sz w:val="20"/>
          <w:szCs w:val="20"/>
        </w:rPr>
        <w:t>, i.e.</w:t>
      </w:r>
      <w:r w:rsidR="009B047A">
        <w:rPr>
          <w:rFonts w:ascii="Times New Roman" w:hAnsi="Times New Roman" w:cs="Times New Roman"/>
          <w:sz w:val="20"/>
          <w:szCs w:val="20"/>
        </w:rPr>
        <w:t>,</w:t>
      </w:r>
      <w:r>
        <w:rPr>
          <w:rFonts w:ascii="Times New Roman" w:hAnsi="Times New Roman" w:cs="Times New Roman"/>
          <w:sz w:val="20"/>
          <w:szCs w:val="20"/>
        </w:rPr>
        <w:t xml:space="preserve"> it requires </w:t>
      </w:r>
      <w:r w:rsidR="00C22320" w:rsidRPr="00BE3DE7">
        <w:rPr>
          <w:rFonts w:ascii="Times New Roman" w:hAnsi="Times New Roman" w:cs="Times New Roman"/>
          <w:i/>
          <w:iCs/>
          <w:sz w:val="20"/>
          <w:szCs w:val="20"/>
        </w:rPr>
        <w:t>a-priori</w:t>
      </w:r>
      <w:r w:rsidR="00C22320" w:rsidRPr="00BE3DE7">
        <w:rPr>
          <w:rFonts w:ascii="Times New Roman" w:hAnsi="Times New Roman" w:cs="Times New Roman"/>
          <w:sz w:val="20"/>
          <w:szCs w:val="20"/>
        </w:rPr>
        <w:t xml:space="preserve"> knowledge of the relevant combinations of mass fragments or losses. Whilst some fragments and losses are likely to be common to many experiments (e.g. CO or H</w:t>
      </w:r>
      <w:r w:rsidR="00C22320" w:rsidRPr="00BE3DE7">
        <w:rPr>
          <w:rFonts w:ascii="Times New Roman" w:hAnsi="Times New Roman" w:cs="Times New Roman"/>
          <w:sz w:val="20"/>
          <w:szCs w:val="20"/>
          <w:vertAlign w:val="subscript"/>
        </w:rPr>
        <w:t>2</w:t>
      </w:r>
      <w:r w:rsidR="00C22320" w:rsidRPr="00BE3DE7">
        <w:rPr>
          <w:rFonts w:ascii="Times New Roman" w:hAnsi="Times New Roman" w:cs="Times New Roman"/>
          <w:sz w:val="20"/>
          <w:szCs w:val="20"/>
        </w:rPr>
        <w:t xml:space="preserve">O losses), in untargeted metabolomics experiments, sample-specific </w:t>
      </w:r>
      <w:r w:rsidR="00C763C0">
        <w:rPr>
          <w:rFonts w:ascii="Times New Roman" w:hAnsi="Times New Roman" w:cs="Times New Roman"/>
          <w:sz w:val="20"/>
          <w:szCs w:val="20"/>
        </w:rPr>
        <w:t xml:space="preserve">mass </w:t>
      </w:r>
      <w:r w:rsidR="00C22320" w:rsidRPr="00BE3DE7">
        <w:rPr>
          <w:rFonts w:ascii="Times New Roman" w:hAnsi="Times New Roman" w:cs="Times New Roman"/>
          <w:sz w:val="20"/>
          <w:szCs w:val="20"/>
        </w:rPr>
        <w:t>fragments</w:t>
      </w:r>
      <w:r w:rsidR="00C763C0">
        <w:rPr>
          <w:rFonts w:ascii="Times New Roman" w:hAnsi="Times New Roman" w:cs="Times New Roman"/>
          <w:sz w:val="20"/>
          <w:szCs w:val="20"/>
        </w:rPr>
        <w:t xml:space="preserve"> </w:t>
      </w:r>
      <w:r>
        <w:rPr>
          <w:rFonts w:ascii="Times New Roman" w:hAnsi="Times New Roman" w:cs="Times New Roman"/>
          <w:sz w:val="20"/>
          <w:szCs w:val="20"/>
        </w:rPr>
        <w:t>are</w:t>
      </w:r>
      <w:r w:rsidR="00C22320" w:rsidRPr="00BE3DE7">
        <w:rPr>
          <w:rFonts w:ascii="Times New Roman" w:hAnsi="Times New Roman" w:cs="Times New Roman"/>
          <w:sz w:val="20"/>
          <w:szCs w:val="20"/>
        </w:rPr>
        <w:t xml:space="preserve"> overlooked.</w:t>
      </w:r>
      <w:r w:rsidR="008C147F">
        <w:rPr>
          <w:rFonts w:ascii="Times New Roman" w:hAnsi="Times New Roman" w:cs="Times New Roman"/>
          <w:sz w:val="20"/>
          <w:szCs w:val="20"/>
        </w:rPr>
        <w:t xml:space="preserve"> </w:t>
      </w:r>
      <w:r>
        <w:rPr>
          <w:rFonts w:ascii="Times New Roman" w:hAnsi="Times New Roman" w:cs="Times New Roman"/>
          <w:sz w:val="20"/>
          <w:szCs w:val="20"/>
        </w:rPr>
        <w:t xml:space="preserve">Hence, current methods fail to exploit all data present within complex fragmentation datasets. </w:t>
      </w:r>
      <w:r w:rsidR="00827E01">
        <w:rPr>
          <w:rFonts w:ascii="Times New Roman" w:hAnsi="Times New Roman" w:cs="Times New Roman"/>
          <w:sz w:val="20"/>
          <w:szCs w:val="20"/>
        </w:rPr>
        <w:t xml:space="preserve">In this work we </w:t>
      </w:r>
      <w:r w:rsidR="0098021D">
        <w:rPr>
          <w:rFonts w:ascii="Times New Roman" w:hAnsi="Times New Roman" w:cs="Times New Roman"/>
          <w:sz w:val="20"/>
          <w:szCs w:val="20"/>
        </w:rPr>
        <w:t>attempt to overcome this drawback by exploiting the parallels between</w:t>
      </w:r>
      <w:r w:rsidR="00827E01">
        <w:rPr>
          <w:rFonts w:ascii="Times New Roman" w:hAnsi="Times New Roman" w:cs="Times New Roman"/>
          <w:sz w:val="20"/>
          <w:szCs w:val="20"/>
        </w:rPr>
        <w:t xml:space="preserve"> mass spectrometry fragment data and text data</w:t>
      </w:r>
      <w:r w:rsidR="0098021D">
        <w:rPr>
          <w:rFonts w:ascii="Times New Roman" w:hAnsi="Times New Roman" w:cs="Times New Roman"/>
          <w:sz w:val="20"/>
          <w:szCs w:val="20"/>
        </w:rPr>
        <w:t xml:space="preserve">. In particular, we investigate the extent to which an unsupervised topic modelling approach developed </w:t>
      </w:r>
      <w:r w:rsidR="008C147F">
        <w:rPr>
          <w:rFonts w:ascii="Times New Roman" w:hAnsi="Times New Roman" w:cs="Times New Roman"/>
          <w:sz w:val="20"/>
          <w:szCs w:val="20"/>
        </w:rPr>
        <w:t xml:space="preserve">for text mining </w:t>
      </w:r>
      <w:r w:rsidR="005033C7">
        <w:rPr>
          <w:rFonts w:ascii="Times New Roman" w:hAnsi="Times New Roman" w:cs="Times New Roman"/>
          <w:sz w:val="20"/>
          <w:szCs w:val="20"/>
        </w:rPr>
        <w:fldChar w:fldCharType="begin"/>
      </w:r>
      <w:r w:rsidR="008C147F">
        <w:rPr>
          <w:rFonts w:ascii="Times New Roman" w:hAnsi="Times New Roman" w:cs="Times New Roman"/>
          <w:sz w:val="20"/>
          <w:szCs w:val="20"/>
        </w:rPr>
        <w:instrText xml:space="preserve"> ADDIN EN.CITE &lt;EndNote&gt;&lt;Cite&gt;&lt;Author&gt;Blei&lt;/Author&gt;&lt;Year&gt;2003&lt;/Year&gt;&lt;RecNum&gt;3760&lt;/RecNum&gt;&lt;DisplayText&gt;[17]&lt;/DisplayText&gt;&lt;record&gt;&lt;rec-number&gt;3760&lt;/rec-number&gt;&lt;foreign-keys&gt;&lt;key app="EN" db-id="pvd09p5xxesz9qestsq5rzzpp5zdtsxz02dr" timestamp="1447085012"&gt;3760&lt;/key&gt;&lt;/foreign-keys&gt;&lt;ref-type name="Journal Article"&gt;17&lt;/ref-type&gt;&lt;contributors&gt;&lt;authors&gt;&lt;author&gt;David M. Blei&lt;/author&gt;&lt;author&gt;Andrew Y. Ng&lt;/author&gt;&lt;author&gt;Michael I. Jordan&lt;/author&gt;&lt;/authors&gt;&lt;/contributors&gt;&lt;titles&gt;&lt;title&gt;Latent dirichlet allocation&lt;/title&gt;&lt;secondary-title&gt;J. Mach. Learn. Res.&lt;/secondary-title&gt;&lt;/titles&gt;&lt;periodical&gt;&lt;full-title&gt;J. Mach. Learn. Res.&lt;/full-title&gt;&lt;/periodical&gt;&lt;pages&gt;993-1022&lt;/pages&gt;&lt;volume&gt;3&lt;/volume&gt;&lt;dates&gt;&lt;year&gt;2003&lt;/year&gt;&lt;/dates&gt;&lt;isbn&gt;1532-4435&lt;/isbn&gt;&lt;urls&gt;&lt;/urls&gt;&lt;custom1&gt;944937&lt;/custom1&gt;&lt;/record&gt;&lt;/Cite&gt;&lt;/EndNote&gt;</w:instrText>
      </w:r>
      <w:r w:rsidR="005033C7">
        <w:rPr>
          <w:rFonts w:ascii="Times New Roman" w:hAnsi="Times New Roman" w:cs="Times New Roman"/>
          <w:sz w:val="20"/>
          <w:szCs w:val="20"/>
        </w:rPr>
        <w:fldChar w:fldCharType="separate"/>
      </w:r>
      <w:r w:rsidR="008C147F">
        <w:rPr>
          <w:rFonts w:ascii="Times New Roman" w:hAnsi="Times New Roman" w:cs="Times New Roman"/>
          <w:noProof/>
          <w:sz w:val="20"/>
          <w:szCs w:val="20"/>
        </w:rPr>
        <w:t>[17]</w:t>
      </w:r>
      <w:r w:rsidR="005033C7">
        <w:rPr>
          <w:rFonts w:ascii="Times New Roman" w:hAnsi="Times New Roman" w:cs="Times New Roman"/>
          <w:sz w:val="20"/>
          <w:szCs w:val="20"/>
        </w:rPr>
        <w:fldChar w:fldCharType="end"/>
      </w:r>
      <w:r w:rsidR="00910D8A">
        <w:rPr>
          <w:rFonts w:ascii="Times New Roman" w:hAnsi="Times New Roman" w:cs="Times New Roman"/>
          <w:sz w:val="20"/>
          <w:szCs w:val="20"/>
        </w:rPr>
        <w:t xml:space="preserve"> can enhance our ability to identify</w:t>
      </w:r>
      <w:r w:rsidR="00764C91">
        <w:rPr>
          <w:rFonts w:ascii="Times New Roman" w:hAnsi="Times New Roman" w:cs="Times New Roman"/>
          <w:sz w:val="20"/>
          <w:szCs w:val="20"/>
        </w:rPr>
        <w:t xml:space="preserve"> chemical relationships between</w:t>
      </w:r>
      <w:r w:rsidR="00910D8A">
        <w:rPr>
          <w:rFonts w:ascii="Times New Roman" w:hAnsi="Times New Roman" w:cs="Times New Roman"/>
          <w:sz w:val="20"/>
          <w:szCs w:val="20"/>
        </w:rPr>
        <w:t xml:space="preserve"> metabolites within complex datasets</w:t>
      </w:r>
      <w:r w:rsidR="008C147F">
        <w:rPr>
          <w:rFonts w:ascii="Times New Roman" w:hAnsi="Times New Roman" w:cs="Times New Roman"/>
          <w:sz w:val="20"/>
          <w:szCs w:val="20"/>
        </w:rPr>
        <w:t>.</w:t>
      </w:r>
    </w:p>
    <w:bookmarkEnd w:id="7"/>
    <w:p w14:paraId="5B01BBB4" w14:textId="77EA4C92" w:rsidR="004614ED" w:rsidRDefault="00910D8A" w:rsidP="00BD46A3">
      <w:pPr>
        <w:pStyle w:val="Body"/>
        <w:spacing w:after="0"/>
        <w:ind w:firstLine="720"/>
        <w:jc w:val="both"/>
        <w:rPr>
          <w:rFonts w:ascii="Times New Roman" w:hAnsi="Times New Roman" w:cs="Times New Roman"/>
          <w:sz w:val="20"/>
          <w:szCs w:val="20"/>
        </w:rPr>
      </w:pPr>
      <w:r>
        <w:rPr>
          <w:rFonts w:ascii="Times New Roman" w:hAnsi="Times New Roman" w:cs="Times New Roman"/>
          <w:sz w:val="20"/>
          <w:szCs w:val="20"/>
        </w:rPr>
        <w:t>M</w:t>
      </w:r>
      <w:r w:rsidR="001E7B83" w:rsidRPr="00BE3DE7">
        <w:rPr>
          <w:rFonts w:ascii="Times New Roman" w:hAnsi="Times New Roman" w:cs="Times New Roman"/>
          <w:sz w:val="20"/>
          <w:szCs w:val="20"/>
        </w:rPr>
        <w:t xml:space="preserve">achine learning and Bayesian statistical approaches have </w:t>
      </w:r>
      <w:r w:rsidR="00666669">
        <w:rPr>
          <w:rFonts w:ascii="Times New Roman" w:hAnsi="Times New Roman" w:cs="Times New Roman"/>
          <w:sz w:val="20"/>
          <w:szCs w:val="20"/>
        </w:rPr>
        <w:t xml:space="preserve">been </w:t>
      </w:r>
      <w:r w:rsidR="001E7B83" w:rsidRPr="00BE3DE7">
        <w:rPr>
          <w:rFonts w:ascii="Times New Roman" w:hAnsi="Times New Roman" w:cs="Times New Roman"/>
          <w:sz w:val="20"/>
          <w:szCs w:val="20"/>
        </w:rPr>
        <w:t xml:space="preserve">applied </w:t>
      </w:r>
      <w:r>
        <w:rPr>
          <w:rFonts w:ascii="Times New Roman" w:hAnsi="Times New Roman" w:cs="Times New Roman"/>
          <w:sz w:val="20"/>
          <w:szCs w:val="20"/>
        </w:rPr>
        <w:t xml:space="preserve">to </w:t>
      </w:r>
      <w:r w:rsidR="001E7B83" w:rsidRPr="00BE3DE7">
        <w:rPr>
          <w:rFonts w:ascii="Times New Roman" w:hAnsi="Times New Roman" w:cs="Times New Roman"/>
          <w:sz w:val="20"/>
          <w:szCs w:val="20"/>
        </w:rPr>
        <w:t>metabolomics</w:t>
      </w:r>
      <w:r>
        <w:rPr>
          <w:rFonts w:ascii="Times New Roman" w:hAnsi="Times New Roman" w:cs="Times New Roman"/>
          <w:sz w:val="20"/>
          <w:szCs w:val="20"/>
        </w:rPr>
        <w:t xml:space="preserve">, for example, seeking </w:t>
      </w:r>
      <w:bookmarkStart w:id="8" w:name="__UnoMark__827_1959362117"/>
      <w:bookmarkStart w:id="9" w:name="_Fieldmark__338_321700335"/>
      <w:bookmarkEnd w:id="8"/>
      <w:r w:rsidR="001E7B83" w:rsidRPr="00BE3DE7">
        <w:rPr>
          <w:rFonts w:ascii="Times New Roman" w:hAnsi="Times New Roman" w:cs="Times New Roman"/>
          <w:sz w:val="20"/>
          <w:szCs w:val="20"/>
        </w:rPr>
        <w:t>retention time alignment</w:t>
      </w:r>
      <w:r w:rsidR="00F82E4A">
        <w:rPr>
          <w:rFonts w:ascii="Times New Roman" w:hAnsi="Times New Roman" w:cs="Times New Roman"/>
          <w:sz w:val="20"/>
          <w:szCs w:val="20"/>
        </w:rPr>
        <w:t xml:space="preserve"> and</w:t>
      </w:r>
      <w:r w:rsidR="003C75FA" w:rsidRPr="00BE3DE7">
        <w:rPr>
          <w:rFonts w:ascii="Times New Roman" w:hAnsi="Times New Roman" w:cs="Times New Roman"/>
          <w:sz w:val="20"/>
          <w:szCs w:val="20"/>
        </w:rPr>
        <w:t xml:space="preserve"> prediction</w:t>
      </w:r>
      <w:r w:rsidR="00F82E4A">
        <w:rPr>
          <w:rFonts w:ascii="Times New Roman" w:hAnsi="Times New Roman" w:cs="Times New Roman"/>
          <w:sz w:val="20"/>
          <w:szCs w:val="20"/>
        </w:rPr>
        <w:t>,</w:t>
      </w:r>
      <w:r w:rsidR="001E7B83" w:rsidRPr="00BE3DE7">
        <w:rPr>
          <w:rFonts w:ascii="Times New Roman" w:hAnsi="Times New Roman" w:cs="Times New Roman"/>
          <w:sz w:val="20"/>
          <w:szCs w:val="20"/>
        </w:rPr>
        <w:t xml:space="preserve"> feature detection</w:t>
      </w:r>
      <w:r w:rsidR="00437409">
        <w:rPr>
          <w:rFonts w:ascii="Times New Roman" w:hAnsi="Times New Roman" w:cs="Times New Roman"/>
          <w:sz w:val="20"/>
          <w:szCs w:val="20"/>
        </w:rPr>
        <w:t xml:space="preserve"> and</w:t>
      </w:r>
      <w:r w:rsidR="00236FA8">
        <w:rPr>
          <w:rFonts w:ascii="Times New Roman" w:hAnsi="Times New Roman" w:cs="Times New Roman"/>
          <w:sz w:val="20"/>
          <w:szCs w:val="20"/>
        </w:rPr>
        <w:t xml:space="preserve"> annotation, </w:t>
      </w:r>
      <w:r w:rsidR="002F3E6C">
        <w:rPr>
          <w:rFonts w:ascii="Times New Roman" w:hAnsi="Times New Roman" w:cs="Times New Roman"/>
          <w:sz w:val="20"/>
          <w:szCs w:val="20"/>
        </w:rPr>
        <w:t xml:space="preserve">and </w:t>
      </w:r>
      <w:r w:rsidR="00F82E4A">
        <w:rPr>
          <w:rFonts w:ascii="Times New Roman" w:hAnsi="Times New Roman" w:cs="Times New Roman"/>
          <w:sz w:val="20"/>
          <w:szCs w:val="20"/>
        </w:rPr>
        <w:t>ranking</w:t>
      </w:r>
      <w:r w:rsidR="002F3E6C">
        <w:rPr>
          <w:rFonts w:ascii="Times New Roman" w:hAnsi="Times New Roman" w:cs="Times New Roman"/>
          <w:sz w:val="20"/>
          <w:szCs w:val="20"/>
        </w:rPr>
        <w:t xml:space="preserve"> of identification candidates</w:t>
      </w:r>
      <w:r w:rsidR="00092620">
        <w:rPr>
          <w:rFonts w:ascii="Times New Roman" w:hAnsi="Times New Roman" w:cs="Times New Roman"/>
          <w:sz w:val="20"/>
          <w:szCs w:val="20"/>
        </w:rPr>
        <w:t xml:space="preserve"> </w:t>
      </w:r>
      <w:r w:rsidR="005033C7">
        <w:rPr>
          <w:rFonts w:ascii="Times New Roman" w:hAnsi="Times New Roman" w:cs="Times New Roman"/>
          <w:sz w:val="20"/>
          <w:szCs w:val="20"/>
        </w:rPr>
        <w:fldChar w:fldCharType="begin">
          <w:fldData xml:space="preserve">PEVuZE5vdGU+PENpdGU+PEF1dGhvcj5BbGxlbjwvQXV0aG9yPjxZZWFyPjIwMTU8L1llYXI+PFJl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</w:fldData>
        </w:fldChar>
      </w:r>
      <w:r w:rsidR="008C147F">
        <w:rPr>
          <w:rFonts w:ascii="Times New Roman" w:hAnsi="Times New Roman" w:cs="Times New Roman"/>
          <w:sz w:val="20"/>
          <w:szCs w:val="20"/>
        </w:rPr>
        <w:instrText xml:space="preserve"> ADDIN EN.CITE </w:instrText>
      </w:r>
      <w:r w:rsidR="005033C7">
        <w:rPr>
          <w:rFonts w:ascii="Times New Roman" w:hAnsi="Times New Roman" w:cs="Times New Roman"/>
          <w:sz w:val="20"/>
          <w:szCs w:val="20"/>
        </w:rPr>
        <w:fldChar w:fldCharType="begin">
          <w:fldData xml:space="preserve">PEVuZE5vdGU+PENpdGU+PEF1dGhvcj5BbGxlbjwvQXV0aG9yPjxZZWFyPjIwMTU8L1llYXI+PFJl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</w:fldData>
        </w:fldChar>
      </w:r>
      <w:r w:rsidR="008C147F">
        <w:rPr>
          <w:rFonts w:ascii="Times New Roman" w:hAnsi="Times New Roman" w:cs="Times New Roman"/>
          <w:sz w:val="20"/>
          <w:szCs w:val="20"/>
        </w:rPr>
        <w:instrText xml:space="preserve"> ADDIN EN.CITE.DATA </w:instrText>
      </w:r>
      <w:r w:rsidR="005033C7">
        <w:rPr>
          <w:rFonts w:ascii="Times New Roman" w:hAnsi="Times New Roman" w:cs="Times New Roman"/>
          <w:sz w:val="20"/>
          <w:szCs w:val="20"/>
        </w:rPr>
      </w:r>
      <w:r w:rsidR="005033C7">
        <w:rPr>
          <w:rFonts w:ascii="Times New Roman" w:hAnsi="Times New Roman" w:cs="Times New Roman"/>
          <w:sz w:val="20"/>
          <w:szCs w:val="20"/>
        </w:rPr>
        <w:fldChar w:fldCharType="end"/>
      </w:r>
      <w:r w:rsidR="005033C7">
        <w:rPr>
          <w:rFonts w:ascii="Times New Roman" w:hAnsi="Times New Roman" w:cs="Times New Roman"/>
          <w:sz w:val="20"/>
          <w:szCs w:val="20"/>
        </w:rPr>
      </w:r>
      <w:r w:rsidR="005033C7">
        <w:rPr>
          <w:rFonts w:ascii="Times New Roman" w:hAnsi="Times New Roman" w:cs="Times New Roman"/>
          <w:sz w:val="20"/>
          <w:szCs w:val="20"/>
        </w:rPr>
        <w:fldChar w:fldCharType="separate"/>
      </w:r>
      <w:r w:rsidR="008C147F">
        <w:rPr>
          <w:rFonts w:ascii="Times New Roman" w:hAnsi="Times New Roman" w:cs="Times New Roman"/>
          <w:noProof/>
          <w:sz w:val="20"/>
          <w:szCs w:val="20"/>
        </w:rPr>
        <w:t>[5, 11, 18-22]</w:t>
      </w:r>
      <w:r w:rsidR="005033C7">
        <w:rPr>
          <w:rFonts w:ascii="Times New Roman" w:hAnsi="Times New Roman" w:cs="Times New Roman"/>
          <w:sz w:val="20"/>
          <w:szCs w:val="20"/>
        </w:rPr>
        <w:fldChar w:fldCharType="end"/>
      </w:r>
      <w:r w:rsidR="001E7B83" w:rsidRPr="00BE3DE7">
        <w:rPr>
          <w:rFonts w:ascii="Times New Roman" w:hAnsi="Times New Roman" w:cs="Times New Roman"/>
          <w:sz w:val="20"/>
          <w:szCs w:val="20"/>
        </w:rPr>
        <w:t>.</w:t>
      </w:r>
      <w:bookmarkStart w:id="10" w:name="__UnoMark__839_1959362117"/>
      <w:bookmarkStart w:id="11" w:name="_Fieldmark__356_321700335"/>
      <w:bookmarkEnd w:id="9"/>
      <w:bookmarkEnd w:id="10"/>
      <w:r w:rsidR="001E7B83" w:rsidRPr="00BE3DE7">
        <w:rPr>
          <w:rFonts w:ascii="Times New Roman" w:hAnsi="Times New Roman" w:cs="Times New Roman"/>
          <w:sz w:val="20"/>
          <w:szCs w:val="20"/>
        </w:rPr>
        <w:t xml:space="preserve"> Latent Dirichlet Allocation (LDA) </w:t>
      </w:r>
      <w:r>
        <w:rPr>
          <w:rFonts w:ascii="Times New Roman" w:hAnsi="Times New Roman" w:cs="Times New Roman"/>
          <w:sz w:val="20"/>
          <w:szCs w:val="20"/>
        </w:rPr>
        <w:t xml:space="preserve">is </w:t>
      </w:r>
      <w:r w:rsidR="001E7B83" w:rsidRPr="00BE3DE7">
        <w:rPr>
          <w:rFonts w:ascii="Times New Roman" w:hAnsi="Times New Roman" w:cs="Times New Roman"/>
          <w:sz w:val="20"/>
          <w:szCs w:val="20"/>
        </w:rPr>
        <w:t xml:space="preserve">a probabilistic topic model </w:t>
      </w:r>
      <w:r w:rsidR="005033C7" w:rsidRPr="00BE3DE7">
        <w:rPr>
          <w:rFonts w:ascii="Times New Roman" w:hAnsi="Times New Roman" w:cs="Times New Roman"/>
          <w:sz w:val="20"/>
          <w:szCs w:val="20"/>
        </w:rPr>
        <w:fldChar w:fldCharType="begin"/>
      </w:r>
      <w:r w:rsidR="001E7B83" w:rsidRPr="00BE3DE7">
        <w:rPr>
          <w:rFonts w:ascii="Times New Roman" w:hAnsi="Times New Roman" w:cs="Times New Roman"/>
          <w:sz w:val="20"/>
          <w:szCs w:val="20"/>
        </w:rPr>
        <w:instrText>ADDIN EN.CITE &lt;EndNote&gt;&lt;Cite&gt;&lt;Author&gt;Blei&lt;/Author&gt;&lt;Year&gt;2003&lt;/Year&gt;&lt;RecNum&gt;3760&lt;/RecNum&gt;&lt;DisplayText&gt;[18]&lt;/DisplayText&gt;&lt;record&gt;&lt;rec-number&gt;3760&lt;/rec-number&gt;&lt;foreign-keys&gt;&lt;key app="EN" db-id="pvd09p5xxesz9qestsq5rzzpp5zdtsxz02dr" timestamp="1447085012"&gt;3760&lt;/key&gt;&lt;/foreign-keys&gt;&lt;ref-type name="Journal Article"&gt;17&lt;/ref-type&gt;&lt;contributors&gt;&lt;authors&gt;&lt;author&gt;David M. Blei&lt;/author&gt;&lt;author&gt;Andrew Y. Ng&lt;/author&gt;&lt;author&gt;Michael I. Jordan&lt;/author&gt;&lt;/authors&gt;&lt;/contributors&gt;&lt;titles&gt;&lt;title&gt;Latent dirichlet allocation&lt;/title&gt;&lt;secondary-title&gt;J. Mach. Learn. Res.&lt;/secondary-title&gt;&lt;/titles&gt;&lt;periodical&gt;&lt;full-title&gt;J. Mach. Learn. Res.&lt;/full-title&gt;&lt;/periodical&gt;&lt;pages&gt;993-1022&lt;/pages&gt;&lt;volume&gt;3&lt;/volume&gt;&lt;dates&gt;&lt;year&gt;2003&lt;/year&gt;&lt;/dates&gt;&lt;isbn&gt;1532-4435&lt;/isbn&gt;&lt;urls&gt;&lt;/urls&gt;&lt;custom1&gt;944937&lt;/custom1&gt;&lt;/record&gt;&lt;/Cite&gt;&lt;/EndNote&gt;</w:instrText>
      </w:r>
      <w:r w:rsidR="005033C7" w:rsidRPr="00BE3DE7">
        <w:rPr>
          <w:rFonts w:ascii="Times New Roman" w:hAnsi="Times New Roman" w:cs="Times New Roman"/>
          <w:sz w:val="20"/>
          <w:szCs w:val="20"/>
        </w:rPr>
        <w:fldChar w:fldCharType="end"/>
      </w:r>
      <w:bookmarkStart w:id="12" w:name="__Fieldmark__855_1959362117"/>
      <w:bookmarkEnd w:id="12"/>
      <w:r w:rsidR="001E7B83" w:rsidRPr="00BE3DE7">
        <w:rPr>
          <w:rFonts w:ascii="Times New Roman" w:hAnsi="Times New Roman" w:cs="Times New Roman"/>
          <w:sz w:val="20"/>
          <w:szCs w:val="20"/>
        </w:rPr>
        <w:t>widely used for unsupervised discovery of topics in textual data</w:t>
      </w:r>
      <w:r>
        <w:rPr>
          <w:rFonts w:ascii="Times New Roman" w:hAnsi="Times New Roman" w:cs="Times New Roman"/>
          <w:sz w:val="20"/>
          <w:szCs w:val="20"/>
        </w:rPr>
        <w:t>.</w:t>
      </w:r>
      <w:r w:rsidR="001E7B83" w:rsidRPr="00BE3DE7">
        <w:rPr>
          <w:rFonts w:ascii="Times New Roman" w:hAnsi="Times New Roman" w:cs="Times New Roman"/>
          <w:sz w:val="20"/>
          <w:szCs w:val="20"/>
        </w:rPr>
        <w:t xml:space="preserve"> </w:t>
      </w:r>
      <w:r w:rsidR="001E7B83" w:rsidRPr="00BE3DE7">
        <w:rPr>
          <w:rFonts w:ascii="Times New Roman" w:hAnsi="Times New Roman" w:cs="Times New Roman"/>
          <w:sz w:val="20"/>
          <w:szCs w:val="20"/>
          <w:lang w:val="de-DE"/>
        </w:rPr>
        <w:t>LDA</w:t>
      </w:r>
      <w:r>
        <w:rPr>
          <w:rFonts w:ascii="Times New Roman" w:hAnsi="Times New Roman" w:cs="Times New Roman"/>
          <w:sz w:val="20"/>
          <w:szCs w:val="20"/>
          <w:lang w:val="de-DE"/>
        </w:rPr>
        <w:t xml:space="preserve"> [18]</w:t>
      </w:r>
      <w:r w:rsidR="001E7B83" w:rsidRPr="00BE3DE7">
        <w:rPr>
          <w:rFonts w:ascii="Times New Roman" w:hAnsi="Times New Roman" w:cs="Times New Roman"/>
          <w:sz w:val="20"/>
          <w:szCs w:val="20"/>
        </w:rPr>
        <w:t xml:space="preserve"> </w:t>
      </w:r>
      <w:bookmarkEnd w:id="11"/>
      <w:r>
        <w:rPr>
          <w:rFonts w:ascii="Times New Roman" w:hAnsi="Times New Roman" w:cs="Times New Roman"/>
          <w:sz w:val="20"/>
          <w:szCs w:val="20"/>
        </w:rPr>
        <w:t xml:space="preserve">has been </w:t>
      </w:r>
      <w:r w:rsidR="009B047A">
        <w:rPr>
          <w:rFonts w:ascii="Times New Roman" w:hAnsi="Times New Roman" w:cs="Times New Roman"/>
          <w:sz w:val="20"/>
          <w:szCs w:val="20"/>
        </w:rPr>
        <w:t>used in</w:t>
      </w:r>
      <w:r w:rsidR="001E7B83" w:rsidRPr="00BE3DE7">
        <w:rPr>
          <w:rFonts w:ascii="Times New Roman" w:hAnsi="Times New Roman" w:cs="Times New Roman"/>
          <w:sz w:val="20"/>
          <w:szCs w:val="20"/>
        </w:rPr>
        <w:t xml:space="preserve"> </w:t>
      </w:r>
      <w:r w:rsidR="005C22F2">
        <w:rPr>
          <w:rFonts w:ascii="Times New Roman" w:hAnsi="Times New Roman" w:cs="Times New Roman"/>
          <w:sz w:val="20"/>
          <w:szCs w:val="20"/>
        </w:rPr>
        <w:t xml:space="preserve">genomics </w:t>
      </w:r>
      <w:r w:rsidR="005033C7">
        <w:rPr>
          <w:rFonts w:ascii="Times New Roman" w:hAnsi="Times New Roman" w:cs="Times New Roman"/>
          <w:sz w:val="20"/>
          <w:szCs w:val="20"/>
        </w:rPr>
        <w:fldChar w:fldCharType="begin">
          <w:fldData xml:space="preserve">PEVuZE5vdGU+PENpdGU+PEF1dGhvcj5YaW48L0F1dGhvcj48WWVhcj4yMDEwPC9ZZWFyPjxSZWNO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</w:fldData>
        </w:fldChar>
      </w:r>
      <w:r w:rsidR="008C147F">
        <w:rPr>
          <w:rFonts w:ascii="Times New Roman" w:hAnsi="Times New Roman" w:cs="Times New Roman"/>
          <w:sz w:val="20"/>
          <w:szCs w:val="20"/>
        </w:rPr>
        <w:instrText xml:space="preserve"> ADDIN EN.CITE </w:instrText>
      </w:r>
      <w:r w:rsidR="005033C7">
        <w:rPr>
          <w:rFonts w:ascii="Times New Roman" w:hAnsi="Times New Roman" w:cs="Times New Roman"/>
          <w:sz w:val="20"/>
          <w:szCs w:val="20"/>
        </w:rPr>
        <w:fldChar w:fldCharType="begin">
          <w:fldData xml:space="preserve">PEVuZE5vdGU+PENpdGU+PEF1dGhvcj5YaW48L0F1dGhvcj48WWVhcj4yMDEwPC9ZZWFyPjxSZWNO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</w:fldData>
        </w:fldChar>
      </w:r>
      <w:r w:rsidR="008C147F">
        <w:rPr>
          <w:rFonts w:ascii="Times New Roman" w:hAnsi="Times New Roman" w:cs="Times New Roman"/>
          <w:sz w:val="20"/>
          <w:szCs w:val="20"/>
        </w:rPr>
        <w:instrText xml:space="preserve"> ADDIN EN.CITE.DATA </w:instrText>
      </w:r>
      <w:r w:rsidR="005033C7">
        <w:rPr>
          <w:rFonts w:ascii="Times New Roman" w:hAnsi="Times New Roman" w:cs="Times New Roman"/>
          <w:sz w:val="20"/>
          <w:szCs w:val="20"/>
        </w:rPr>
      </w:r>
      <w:r w:rsidR="005033C7">
        <w:rPr>
          <w:rFonts w:ascii="Times New Roman" w:hAnsi="Times New Roman" w:cs="Times New Roman"/>
          <w:sz w:val="20"/>
          <w:szCs w:val="20"/>
        </w:rPr>
        <w:fldChar w:fldCharType="end"/>
      </w:r>
      <w:r w:rsidR="005033C7">
        <w:rPr>
          <w:rFonts w:ascii="Times New Roman" w:hAnsi="Times New Roman" w:cs="Times New Roman"/>
          <w:sz w:val="20"/>
          <w:szCs w:val="20"/>
        </w:rPr>
      </w:r>
      <w:r w:rsidR="005033C7">
        <w:rPr>
          <w:rFonts w:ascii="Times New Roman" w:hAnsi="Times New Roman" w:cs="Times New Roman"/>
          <w:sz w:val="20"/>
          <w:szCs w:val="20"/>
        </w:rPr>
        <w:fldChar w:fldCharType="separate"/>
      </w:r>
      <w:r w:rsidR="008C147F">
        <w:rPr>
          <w:rFonts w:ascii="Times New Roman" w:hAnsi="Times New Roman" w:cs="Times New Roman"/>
          <w:noProof/>
          <w:sz w:val="20"/>
          <w:szCs w:val="20"/>
        </w:rPr>
        <w:t>[23]</w:t>
      </w:r>
      <w:r w:rsidR="005033C7">
        <w:rPr>
          <w:rFonts w:ascii="Times New Roman" w:hAnsi="Times New Roman" w:cs="Times New Roman"/>
          <w:sz w:val="20"/>
          <w:szCs w:val="20"/>
        </w:rPr>
        <w:fldChar w:fldCharType="end"/>
      </w:r>
      <w:r w:rsidR="005C22F2">
        <w:rPr>
          <w:rFonts w:ascii="Times New Roman" w:hAnsi="Times New Roman" w:cs="Times New Roman"/>
          <w:sz w:val="20"/>
          <w:szCs w:val="20"/>
        </w:rPr>
        <w:t xml:space="preserve">, metagenomics </w:t>
      </w:r>
      <w:r w:rsidR="005033C7">
        <w:rPr>
          <w:rFonts w:ascii="Times New Roman" w:hAnsi="Times New Roman" w:cs="Times New Roman"/>
          <w:sz w:val="20"/>
          <w:szCs w:val="20"/>
        </w:rPr>
        <w:fldChar w:fldCharType="begin"/>
      </w:r>
      <w:r w:rsidR="008C147F">
        <w:rPr>
          <w:rFonts w:ascii="Times New Roman" w:hAnsi="Times New Roman" w:cs="Times New Roman"/>
          <w:sz w:val="20"/>
          <w:szCs w:val="20"/>
        </w:rPr>
        <w:instrText xml:space="preserve"> ADDIN EN.CITE &lt;EndNote&gt;&lt;Cite&gt;&lt;Author&gt;Zhang&lt;/Author&gt;&lt;Year&gt;2015&lt;/Year&gt;&lt;RecNum&gt;4015&lt;/RecNum&gt;&lt;DisplayText&gt;[24]&lt;/DisplayText&gt;&lt;record&gt;&lt;rec-number&gt;4015&lt;/rec-number&gt;&lt;foreign-keys&gt;&lt;key app="EN" db-id="pvd09p5xxesz9qestsq5rzzpp5zdtsxz02dr" timestamp="1453206895"&gt;4015&lt;/key&gt;&lt;/foreign-keys&gt;&lt;ref-type name="Journal Article"&gt;17&lt;/ref-type&gt;&lt;contributors&gt;&lt;authors&gt;&lt;author&gt;Zhang, Ruichang&lt;/author&gt;&lt;author&gt;Cheng, Zhanzhan&lt;/author&gt;&lt;author&gt;Guan, Jihong&lt;/author&gt;&lt;author&gt;Zhou, Shuigeng&lt;/author&gt;&lt;/authors&gt;&lt;/contributors&gt;&lt;titles&gt;&lt;title&gt;Exploiting topic modeling to boost metagenomic reads binning&lt;/title&gt;&lt;secondary-title&gt;BMC Bioinformatics&lt;/secondary-title&gt;&lt;/titles&gt;&lt;periodical&gt;&lt;full-title&gt;Bmc Bioinformatics&lt;/full-title&gt;&lt;abbr-1&gt;Bmc Bioinformatics&lt;/abbr-1&gt;&lt;/periodical&gt;&lt;pages&gt;S2&lt;/pages&gt;&lt;volume&gt;16&lt;/volume&gt;&lt;number&gt;Suppl 5&lt;/number&gt;&lt;dates&gt;&lt;year&gt;2015&lt;/year&gt;&lt;/dates&gt;&lt;isbn&gt;1471-2105&lt;/isbn&gt;&lt;accession-num&gt;doi:10.1186/1471-2105-16-S5-S2&lt;/accession-num&gt;&lt;urls&gt;&lt;related-urls&gt;&lt;url&gt;http://www.biomedcentral.com/1471-2105/16/S5/S2&lt;/url&gt;&lt;/related-urls&gt;&lt;/urls&gt;&lt;/record&gt;&lt;/Cite&gt;&lt;/EndNote&gt;</w:instrText>
      </w:r>
      <w:r w:rsidR="005033C7">
        <w:rPr>
          <w:rFonts w:ascii="Times New Roman" w:hAnsi="Times New Roman" w:cs="Times New Roman"/>
          <w:sz w:val="20"/>
          <w:szCs w:val="20"/>
        </w:rPr>
        <w:fldChar w:fldCharType="separate"/>
      </w:r>
      <w:r w:rsidR="008C147F">
        <w:rPr>
          <w:rFonts w:ascii="Times New Roman" w:hAnsi="Times New Roman" w:cs="Times New Roman"/>
          <w:noProof/>
          <w:sz w:val="20"/>
          <w:szCs w:val="20"/>
        </w:rPr>
        <w:t>[24]</w:t>
      </w:r>
      <w:r w:rsidR="005033C7">
        <w:rPr>
          <w:rFonts w:ascii="Times New Roman" w:hAnsi="Times New Roman" w:cs="Times New Roman"/>
          <w:sz w:val="20"/>
          <w:szCs w:val="20"/>
        </w:rPr>
        <w:fldChar w:fldCharType="end"/>
      </w:r>
      <w:r w:rsidR="005C22F2">
        <w:rPr>
          <w:rFonts w:ascii="Times New Roman" w:hAnsi="Times New Roman" w:cs="Times New Roman"/>
          <w:sz w:val="20"/>
          <w:szCs w:val="20"/>
        </w:rPr>
        <w:t xml:space="preserve">, </w:t>
      </w:r>
      <w:r w:rsidR="001E7B83" w:rsidRPr="00BE3DE7">
        <w:rPr>
          <w:rFonts w:ascii="Times New Roman" w:hAnsi="Times New Roman" w:cs="Times New Roman"/>
          <w:sz w:val="20"/>
          <w:szCs w:val="20"/>
        </w:rPr>
        <w:t>and mRNA expression data analysis</w:t>
      </w:r>
      <w:r w:rsidR="00C17BFE">
        <w:rPr>
          <w:rFonts w:ascii="Times New Roman" w:hAnsi="Times New Roman" w:cs="Times New Roman"/>
          <w:sz w:val="20"/>
          <w:szCs w:val="20"/>
        </w:rPr>
        <w:t xml:space="preserve"> </w:t>
      </w:r>
      <w:r w:rsidR="005033C7">
        <w:rPr>
          <w:rFonts w:ascii="Times New Roman" w:hAnsi="Times New Roman" w:cs="Times New Roman"/>
          <w:sz w:val="20"/>
          <w:szCs w:val="20"/>
        </w:rPr>
        <w:fldChar w:fldCharType="begin">
          <w:fldData xml:space="preserve">PEVuZE5vdGU+PENpdGU+PEF1dGhvcj5Sb2dlcnM8L0F1dGhvcj48WWVhcj4yMDA1PC9ZZWFyPjxS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</w:fldData>
        </w:fldChar>
      </w:r>
      <w:r w:rsidR="008C147F">
        <w:rPr>
          <w:rFonts w:ascii="Times New Roman" w:hAnsi="Times New Roman" w:cs="Times New Roman"/>
          <w:sz w:val="20"/>
          <w:szCs w:val="20"/>
        </w:rPr>
        <w:instrText xml:space="preserve"> ADDIN EN.CITE </w:instrText>
      </w:r>
      <w:r w:rsidR="005033C7">
        <w:rPr>
          <w:rFonts w:ascii="Times New Roman" w:hAnsi="Times New Roman" w:cs="Times New Roman"/>
          <w:sz w:val="20"/>
          <w:szCs w:val="20"/>
        </w:rPr>
        <w:fldChar w:fldCharType="begin">
          <w:fldData xml:space="preserve">PEVuZE5vdGU+PENpdGU+PEF1dGhvcj5Sb2dlcnM8L0F1dGhvcj48WWVhcj4yMDA1PC9ZZWFyPjxS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</w:fldData>
        </w:fldChar>
      </w:r>
      <w:r w:rsidR="008C147F">
        <w:rPr>
          <w:rFonts w:ascii="Times New Roman" w:hAnsi="Times New Roman" w:cs="Times New Roman"/>
          <w:sz w:val="20"/>
          <w:szCs w:val="20"/>
        </w:rPr>
        <w:instrText xml:space="preserve"> ADDIN EN.CITE.DATA </w:instrText>
      </w:r>
      <w:r w:rsidR="005033C7">
        <w:rPr>
          <w:rFonts w:ascii="Times New Roman" w:hAnsi="Times New Roman" w:cs="Times New Roman"/>
          <w:sz w:val="20"/>
          <w:szCs w:val="20"/>
        </w:rPr>
      </w:r>
      <w:r w:rsidR="005033C7">
        <w:rPr>
          <w:rFonts w:ascii="Times New Roman" w:hAnsi="Times New Roman" w:cs="Times New Roman"/>
          <w:sz w:val="20"/>
          <w:szCs w:val="20"/>
        </w:rPr>
        <w:fldChar w:fldCharType="end"/>
      </w:r>
      <w:r w:rsidR="005033C7">
        <w:rPr>
          <w:rFonts w:ascii="Times New Roman" w:hAnsi="Times New Roman" w:cs="Times New Roman"/>
          <w:sz w:val="20"/>
          <w:szCs w:val="20"/>
        </w:rPr>
      </w:r>
      <w:r w:rsidR="005033C7">
        <w:rPr>
          <w:rFonts w:ascii="Times New Roman" w:hAnsi="Times New Roman" w:cs="Times New Roman"/>
          <w:sz w:val="20"/>
          <w:szCs w:val="20"/>
        </w:rPr>
        <w:fldChar w:fldCharType="separate"/>
      </w:r>
      <w:r w:rsidR="008C147F">
        <w:rPr>
          <w:rFonts w:ascii="Times New Roman" w:hAnsi="Times New Roman" w:cs="Times New Roman"/>
          <w:noProof/>
          <w:sz w:val="20"/>
          <w:szCs w:val="20"/>
        </w:rPr>
        <w:t>[25, 26]</w:t>
      </w:r>
      <w:r w:rsidR="005033C7">
        <w:rPr>
          <w:rFonts w:ascii="Times New Roman" w:hAnsi="Times New Roman" w:cs="Times New Roman"/>
          <w:sz w:val="20"/>
          <w:szCs w:val="20"/>
        </w:rPr>
        <w:fldChar w:fldCharType="end"/>
      </w:r>
      <w:r>
        <w:rPr>
          <w:rFonts w:ascii="Times New Roman" w:hAnsi="Times New Roman" w:cs="Times New Roman"/>
          <w:sz w:val="20"/>
          <w:szCs w:val="20"/>
        </w:rPr>
        <w:t xml:space="preserve">, but not to exploit </w:t>
      </w:r>
      <w:r w:rsidR="001E7B83" w:rsidRPr="00BE3DE7">
        <w:rPr>
          <w:rFonts w:ascii="Times New Roman" w:hAnsi="Times New Roman" w:cs="Times New Roman"/>
          <w:sz w:val="20"/>
          <w:szCs w:val="20"/>
        </w:rPr>
        <w:t xml:space="preserve"> the parallels between MS2 fragmentation data and text analysis.</w:t>
      </w:r>
    </w:p>
    <w:p w14:paraId="6C8AD0B0" w14:textId="10808D63" w:rsidR="002F3E6C" w:rsidRDefault="00D222E9" w:rsidP="002F3E6C">
      <w:pPr>
        <w:pStyle w:val="Body"/>
        <w:spacing w:after="0"/>
        <w:ind w:firstLine="720"/>
        <w:jc w:val="both"/>
        <w:rPr>
          <w:rFonts w:ascii="Times New Roman" w:hAnsi="Times New Roman" w:cs="Times New Roman"/>
          <w:sz w:val="20"/>
          <w:szCs w:val="20"/>
        </w:rPr>
      </w:pPr>
      <w:r>
        <w:rPr>
          <w:rFonts w:ascii="Times New Roman" w:hAnsi="Times New Roman" w:cs="Times New Roman"/>
          <w:sz w:val="20"/>
          <w:szCs w:val="20"/>
        </w:rPr>
        <w:t>F</w:t>
      </w:r>
      <w:r w:rsidRPr="00BE3DE7">
        <w:rPr>
          <w:rFonts w:ascii="Times New Roman" w:hAnsi="Times New Roman" w:cs="Times New Roman"/>
          <w:sz w:val="20"/>
          <w:szCs w:val="20"/>
        </w:rPr>
        <w:t xml:space="preserve">ragmentation </w:t>
      </w:r>
      <w:r w:rsidR="002F3E6C" w:rsidRPr="00BE3DE7">
        <w:rPr>
          <w:rFonts w:ascii="Times New Roman" w:hAnsi="Times New Roman" w:cs="Times New Roman"/>
          <w:sz w:val="20"/>
          <w:szCs w:val="20"/>
        </w:rPr>
        <w:t>spectra contain recurring patterns of fragments and losses</w:t>
      </w:r>
      <w:r w:rsidR="002F3E6C">
        <w:rPr>
          <w:rFonts w:ascii="Times New Roman" w:hAnsi="Times New Roman" w:cs="Times New Roman"/>
          <w:sz w:val="20"/>
          <w:szCs w:val="20"/>
        </w:rPr>
        <w:t xml:space="preserve"> </w:t>
      </w:r>
      <w:r>
        <w:rPr>
          <w:rFonts w:ascii="Times New Roman" w:hAnsi="Times New Roman" w:cs="Times New Roman"/>
          <w:sz w:val="20"/>
          <w:szCs w:val="20"/>
        </w:rPr>
        <w:t>due to</w:t>
      </w:r>
      <w:r w:rsidR="002F3E6C" w:rsidRPr="00BE3DE7">
        <w:rPr>
          <w:rFonts w:ascii="Times New Roman" w:hAnsi="Times New Roman" w:cs="Times New Roman"/>
          <w:sz w:val="20"/>
          <w:szCs w:val="20"/>
        </w:rPr>
        <w:t xml:space="preserve"> the presence of common biological building blocks</w:t>
      </w:r>
      <w:r w:rsidR="002F3E6C">
        <w:rPr>
          <w:rFonts w:ascii="Times New Roman" w:hAnsi="Times New Roman" w:cs="Times New Roman"/>
          <w:sz w:val="20"/>
          <w:szCs w:val="20"/>
        </w:rPr>
        <w:t xml:space="preserve"> (e.g. a hexose unit</w:t>
      </w:r>
      <w:r w:rsidR="001A2C7C">
        <w:rPr>
          <w:rFonts w:ascii="Times New Roman" w:hAnsi="Times New Roman" w:cs="Times New Roman"/>
          <w:sz w:val="20"/>
          <w:szCs w:val="20"/>
        </w:rPr>
        <w:t>, or a CO loss</w:t>
      </w:r>
      <w:r>
        <w:rPr>
          <w:rFonts w:ascii="Times New Roman" w:hAnsi="Times New Roman" w:cs="Times New Roman"/>
          <w:sz w:val="20"/>
          <w:szCs w:val="20"/>
        </w:rPr>
        <w:t xml:space="preserve">). </w:t>
      </w:r>
      <w:r w:rsidR="0098021D">
        <w:rPr>
          <w:rFonts w:ascii="Times New Roman" w:hAnsi="Times New Roman" w:cs="Times New Roman"/>
          <w:sz w:val="20"/>
          <w:szCs w:val="20"/>
        </w:rPr>
        <w:t xml:space="preserve">In this work, each </w:t>
      </w:r>
      <w:r w:rsidR="002F3E6C">
        <w:rPr>
          <w:rFonts w:ascii="Times New Roman" w:hAnsi="Times New Roman" w:cs="Times New Roman"/>
          <w:sz w:val="20"/>
          <w:szCs w:val="20"/>
        </w:rPr>
        <w:t xml:space="preserve">observed spectra is assumed to be a combination of these building blocks. </w:t>
      </w:r>
      <w:r w:rsidR="005033C7" w:rsidRPr="00BE3DE7">
        <w:rPr>
          <w:rFonts w:ascii="Times New Roman" w:hAnsi="Times New Roman" w:cs="Times New Roman"/>
          <w:sz w:val="20"/>
          <w:szCs w:val="20"/>
        </w:rPr>
        <w:fldChar w:fldCharType="begin"/>
      </w:r>
      <w:r w:rsidR="002F3E6C" w:rsidRPr="00BE3DE7">
        <w:rPr>
          <w:rFonts w:ascii="Times New Roman" w:hAnsi="Times New Roman" w:cs="Times New Roman"/>
          <w:sz w:val="20"/>
          <w:szCs w:val="20"/>
        </w:rPr>
        <w:instrText>ADDIN EN.CITE &lt;EndNote&gt;&lt;Cite&gt;&lt;Author&gt;Sweeney&lt;/Author&gt;&lt;Year&gt;2003&lt;/Year&gt;&lt;RecNum&gt;3761&lt;/RecNum&gt;&lt;DisplayText&gt;[21]&lt;/DisplayText&gt;&lt;record&gt;&lt;rec-number&gt;3761&lt;/rec-number&gt;&lt;foreign-keys&gt;&lt;key app="EN" db-id="pvd09p5xxesz9qestsq5rzzpp5zdtsxz02dr" timestamp="1447094771"&gt;3761&lt;/key&gt;&lt;/foreign-keys&gt;&lt;ref-type name="Journal Article"&gt;17&lt;/ref-type&gt;&lt;contributors&gt;&lt;authors&gt;&lt;author&gt;Sweeney, Daniel L.&lt;/author&gt;&lt;/authors&gt;&lt;/contributors&gt;&lt;titles&gt;&lt;title&gt;Small Molecules as Mathematical Partitions&lt;/title&gt;&lt;secondary-title&gt;Analytical Chemistry&lt;/secondary-title&gt;&lt;/titles&gt;&lt;periodical&gt;&lt;full-title&gt;Analytical Chemistry&lt;/full-title&gt;&lt;/periodical&gt;&lt;pages&gt;5362-5373&lt;/pages&gt;&lt;volume&gt;75&lt;/volume&gt;&lt;number&gt;20&lt;/number&gt;&lt;dates&gt;&lt;year&gt;2003&lt;/year&gt;&lt;pub-dates&gt;&lt;date&gt;2003/10/01&lt;/date&gt;&lt;/pub-dates&gt;&lt;/dates&gt;&lt;publisher&gt;American Chemical Society&lt;/publisher&gt;&lt;isbn&gt;0003-2700&lt;/isbn&gt;&lt;urls&gt;&lt;related-urls&gt;&lt;url&gt;http://dx.doi.org/10.1021/ac034446k&lt;/url&gt;&lt;/related-urls&gt;&lt;/urls&gt;&lt;electronic-resource-num&gt;10.1021/ac034446k&lt;/electronic-resource-num&gt;&lt;/record&gt;&lt;/Cite&gt;&lt;/EndNote&gt;</w:instrText>
      </w:r>
      <w:r w:rsidR="005033C7" w:rsidRPr="00BE3DE7">
        <w:rPr>
          <w:rFonts w:ascii="Times New Roman" w:hAnsi="Times New Roman" w:cs="Times New Roman"/>
          <w:sz w:val="20"/>
          <w:szCs w:val="20"/>
        </w:rPr>
        <w:fldChar w:fldCharType="end"/>
      </w:r>
      <w:r w:rsidR="005033C7" w:rsidRPr="00BE3DE7">
        <w:rPr>
          <w:rFonts w:ascii="Times New Roman" w:hAnsi="Times New Roman" w:cs="Times New Roman"/>
          <w:sz w:val="20"/>
          <w:szCs w:val="20"/>
        </w:rPr>
        <w:fldChar w:fldCharType="begin"/>
      </w:r>
      <w:r w:rsidR="002F3E6C" w:rsidRPr="00BE3DE7">
        <w:rPr>
          <w:rFonts w:ascii="Times New Roman" w:hAnsi="Times New Roman" w:cs="Times New Roman"/>
          <w:sz w:val="20"/>
          <w:szCs w:val="20"/>
        </w:rPr>
        <w:instrText>ADDIN EN.CITE &lt;EndNote&gt;&lt;Cite&gt;&lt;Author&gt;Scott&lt;/Author&gt;&lt;Year&gt;1994&lt;/Year&gt;&lt;RecNum&gt;3088&lt;/RecNum&gt;&lt;DisplayText&gt;[22]&lt;/DisplayText&gt;&lt;record&gt;&lt;rec-number&gt;3088&lt;/rec-number&gt;&lt;foreign-keys&gt;&lt;key app="EN" db-id="pvd09p5xxesz9qestsq5rzzpp5zdtsxz02dr" timestamp="1411464307"&gt;3088&lt;/key&gt;&lt;/foreign-keys&gt;&lt;ref-type name="Journal Article"&gt;17&lt;/ref-type&gt;&lt;contributors&gt;&lt;authors&gt;&lt;author&gt;Scott, Donald R.&lt;/author&gt;&lt;/authors&gt;&lt;/contributors&gt;&lt;titles&gt;&lt;title&gt;Pattern recognition/expert system for identification of toxic compounds from low resolution mass spectra&lt;/title&gt;&lt;secondary-title&gt;Chemometrics and Intelligent Laboratory Systems&lt;/secondary-title&gt;&lt;/titles&gt;&lt;periodical&gt;&lt;full-title&gt;Chemometrics and Intelligent Laboratory Systems&lt;/full-title&gt;&lt;/periodical&gt;&lt;pages&gt;351-364&lt;/pages&gt;&lt;volume&gt;23&lt;/volume&gt;&lt;number&gt;2&lt;/number&gt;&lt;dates&gt;&lt;year&gt;1994&lt;/year&gt;&lt;/dates&gt;&lt;isbn&gt;0169-7439&lt;/isbn&gt;&lt;urls&gt;&lt;related-urls&gt;&lt;url&gt;http://www.sciencedirect.com/science/article/pii/0169743994000107&lt;/url&gt;&lt;/related-urls&gt;&lt;/urls&gt;&lt;electronic-resource-num&gt;http://dx.doi.org/10.1016/0169-7439(94)00010-7&lt;/electronic-resource-num&gt;&lt;/record&gt;&lt;/Cite&gt;&lt;/EndNote&gt;</w:instrText>
      </w:r>
      <w:r w:rsidR="005033C7" w:rsidRPr="00BE3DE7">
        <w:rPr>
          <w:rFonts w:ascii="Times New Roman" w:hAnsi="Times New Roman" w:cs="Times New Roman"/>
          <w:sz w:val="20"/>
          <w:szCs w:val="20"/>
        </w:rPr>
        <w:fldChar w:fldCharType="end"/>
      </w:r>
      <w:r w:rsidR="005033C7" w:rsidRPr="00BE3DE7">
        <w:rPr>
          <w:rFonts w:ascii="Times New Roman" w:hAnsi="Times New Roman" w:cs="Times New Roman"/>
          <w:sz w:val="20"/>
          <w:szCs w:val="20"/>
        </w:rPr>
        <w:fldChar w:fldCharType="begin"/>
      </w:r>
      <w:r w:rsidR="002F3E6C" w:rsidRPr="00BE3DE7">
        <w:rPr>
          <w:rFonts w:ascii="Times New Roman" w:hAnsi="Times New Roman" w:cs="Times New Roman"/>
          <w:sz w:val="20"/>
          <w:szCs w:val="20"/>
        </w:rPr>
        <w:instrText>ADDIN EN.CITE &lt;EndNote&gt;&lt;Cite&gt;&lt;Author&gt;Hummel&lt;/Author&gt;&lt;Year&gt;2010&lt;/Year&gt;&lt;RecNum&gt;3647&lt;/RecNum&gt;&lt;DisplayText&gt;[23]&lt;/DisplayText&gt;&lt;record&gt;&lt;rec-number&gt;3647&lt;/rec-number&gt;&lt;foreign-keys&gt;&lt;key app="EN" db-id="pvd09p5xxesz9qestsq5rzzpp5zdtsxz02dr" timestamp="1433169574"&gt;3647&lt;/key&gt;&lt;/foreign-keys&gt;&lt;ref-type name="Journal Article"&gt;17&lt;/ref-type&gt;&lt;contributors&gt;&lt;authors&gt;&lt;author&gt;Hummel, Jan&lt;/author&gt;&lt;author&gt;Strehmel, Nadine&lt;/author&gt;&lt;author&gt;Selbig, Joachim&lt;/author&gt;&lt;author&gt;Walther, Dirk&lt;/author&gt;&lt;author&gt;Kopka, Joachim&lt;/author&gt;&lt;/authors&gt;&lt;/contributors&gt;&lt;titles&gt;&lt;title&gt;Decision tree supported substructure prediction of metabolites from GC-MS profiles&lt;/title&gt;&lt;secondary-title&gt;Metabolomics&lt;/secondary-title&gt;&lt;alt-title&gt;Metabolomics&lt;/alt-title&gt;&lt;/titles&gt;&lt;periodical&gt;&lt;full-title&gt;Metabolomics&lt;/full-title&gt;&lt;abbr-1&gt;Metabolomics&lt;/abbr-1&gt;&lt;/periodical&gt;&lt;alt-periodical&gt;&lt;full-title&gt;Metabolomics&lt;/full-title&gt;&lt;abbr-1&gt;Metabolomics&lt;/abbr-1&gt;&lt;/alt-periodical&gt;&lt;pages&gt;322-333&lt;/pages&gt;&lt;volume&gt;6&lt;/volume&gt;&lt;number&gt;2&lt;/number&gt;&lt;keywords&gt;&lt;keyword&gt;Metabolic markers&lt;/keyword&gt;&lt;keyword&gt;Gas chromatography (GC)&lt;/keyword&gt;&lt;keyword&gt;Mass spectrometry (MS)&lt;/keyword&gt;&lt;keyword&gt;GC-MS&lt;/keyword&gt;&lt;keyword&gt;Mass spectral classification&lt;/keyword&gt;&lt;keyword&gt;Mass spectral matching&lt;/keyword&gt;&lt;keyword&gt;Metabolite fingerprinting&lt;/keyword&gt;&lt;keyword&gt;Metabolite profiling&lt;/keyword&gt;&lt;keyword&gt;Metabolomics&lt;/keyword&gt;&lt;keyword&gt;Metabonomics&lt;/keyword&gt;&lt;keyword&gt;Decision trees&lt;/keyword&gt;&lt;/keywords&gt;&lt;dates&gt;&lt;year&gt;2010&lt;/year&gt;&lt;pub-dates&gt;&lt;date&gt;2010/06/01&lt;/date&gt;&lt;/pub-dates&gt;&lt;/dates&gt;&lt;publisher&gt;Springer US&lt;/publisher&gt;&lt;isbn&gt;1573-3882&lt;/isbn&gt;&lt;urls&gt;&lt;related-urls&gt;&lt;url&gt;http://dx.doi.org/10.1007/s11306-010-0198-7&lt;/url&gt;&lt;/related-urls&gt;&lt;/urls&gt;&lt;electronic-resource-num&gt;10.1007/s11306-010-0198-7&lt;/electronic-resource-num&gt;&lt;language&gt;English&lt;/language&gt;&lt;/record&gt;&lt;/Cite&gt;&lt;/EndNote&gt;</w:instrText>
      </w:r>
      <w:r w:rsidR="005033C7" w:rsidRPr="00BE3DE7">
        <w:rPr>
          <w:rFonts w:ascii="Times New Roman" w:hAnsi="Times New Roman" w:cs="Times New Roman"/>
          <w:sz w:val="20"/>
          <w:szCs w:val="20"/>
        </w:rPr>
        <w:fldChar w:fldCharType="end"/>
      </w:r>
      <w:r w:rsidR="002F3E6C" w:rsidRPr="00BE3DE7">
        <w:rPr>
          <w:rFonts w:ascii="Times New Roman" w:hAnsi="Times New Roman" w:cs="Times New Roman"/>
          <w:sz w:val="20"/>
          <w:szCs w:val="20"/>
        </w:rPr>
        <w:t>The representation of small molecules as combination</w:t>
      </w:r>
      <w:r w:rsidR="002F3E6C">
        <w:rPr>
          <w:rFonts w:ascii="Times New Roman" w:hAnsi="Times New Roman" w:cs="Times New Roman"/>
          <w:sz w:val="20"/>
          <w:szCs w:val="20"/>
        </w:rPr>
        <w:t xml:space="preserve">s of biological building blocks </w:t>
      </w:r>
      <w:r w:rsidR="0098021D">
        <w:rPr>
          <w:rFonts w:ascii="Times New Roman" w:hAnsi="Times New Roman" w:cs="Times New Roman"/>
          <w:sz w:val="20"/>
          <w:szCs w:val="20"/>
        </w:rPr>
        <w:t>has been used before for the</w:t>
      </w:r>
      <w:r w:rsidR="002F3E6C">
        <w:rPr>
          <w:rFonts w:ascii="Times New Roman" w:hAnsi="Times New Roman" w:cs="Times New Roman"/>
          <w:sz w:val="20"/>
          <w:szCs w:val="20"/>
        </w:rPr>
        <w:t xml:space="preserve"> successful annotation of a small number of molecules in direct infusion-MS</w:t>
      </w:r>
      <w:r>
        <w:rPr>
          <w:rFonts w:ascii="Times New Roman" w:hAnsi="Times New Roman" w:cs="Times New Roman"/>
          <w:sz w:val="20"/>
          <w:szCs w:val="20"/>
        </w:rPr>
        <w:t xml:space="preserve"> with fragmentation</w:t>
      </w:r>
      <w:r w:rsidR="002F3E6C">
        <w:rPr>
          <w:rFonts w:ascii="Times New Roman" w:hAnsi="Times New Roman" w:cs="Times New Roman"/>
          <w:sz w:val="20"/>
          <w:szCs w:val="20"/>
        </w:rPr>
        <w:t xml:space="preserve"> </w:t>
      </w:r>
      <w:r w:rsidR="005033C7">
        <w:rPr>
          <w:rFonts w:ascii="Times New Roman" w:hAnsi="Times New Roman" w:cs="Times New Roman"/>
          <w:sz w:val="20"/>
          <w:szCs w:val="20"/>
        </w:rPr>
        <w:fldChar w:fldCharType="begin"/>
      </w:r>
      <w:r w:rsidR="002F3E6C">
        <w:rPr>
          <w:rFonts w:ascii="Times New Roman" w:hAnsi="Times New Roman" w:cs="Times New Roman"/>
          <w:sz w:val="20"/>
          <w:szCs w:val="20"/>
        </w:rPr>
        <w:instrText xml:space="preserve"> ADDIN EN.CITE &lt;EndNote&gt;&lt;Cite&gt;&lt;Author&gt;Sweeney&lt;/Author&gt;&lt;Year&gt;2014&lt;/Year&gt;&lt;RecNum&gt;2497&lt;/RecNum&gt;&lt;DisplayText&gt;[27]&lt;/DisplayText&gt;&lt;record&gt;&lt;rec-number&gt;2497&lt;/rec-number&gt;&lt;foreign-keys&gt;&lt;key app="EN" db-id="pvd09p5xxesz9qestsq5rzzpp5zdtsxz02dr" timestamp="1408449669"&gt;2497&lt;/key&gt;&lt;/foreign-keys&gt;&lt;ref-type name="Journal Article"&gt;17&lt;/ref-type&gt;&lt;contributors&gt;&lt;authors&gt;&lt;author&gt;Sweeney, Daniel L.&lt;/author&gt;&lt;/authors&gt;&lt;/contributors&gt;&lt;titles&gt;&lt;title&gt;A Data Structure for Rapid Mass Spectral Searching&lt;/title&gt;&lt;secondary-title&gt;Mass Spectrometry&lt;/secondary-title&gt;&lt;/titles&gt;&lt;periodical&gt;&lt;full-title&gt;Mass Spectrometry&lt;/full-title&gt;&lt;/periodical&gt;&lt;pages&gt;S0035-S0035&lt;/pages&gt;&lt;volume&gt;3&lt;/volume&gt;&lt;number&gt;Special_Issue_2&lt;/number&gt;&lt;dates&gt;&lt;year&gt;2014&lt;/year&gt;&lt;/dates&gt;&lt;urls&gt;&lt;/urls&gt;&lt;electronic-resource-num&gt;10.5702/massspectrometry.S0035&lt;/electronic-resource-num&gt;&lt;/record&gt;&lt;/Cite&gt;&lt;/EndNote&gt;</w:instrText>
      </w:r>
      <w:r w:rsidR="005033C7">
        <w:rPr>
          <w:rFonts w:ascii="Times New Roman" w:hAnsi="Times New Roman" w:cs="Times New Roman"/>
          <w:sz w:val="20"/>
          <w:szCs w:val="20"/>
        </w:rPr>
        <w:fldChar w:fldCharType="separate"/>
      </w:r>
      <w:r w:rsidR="002F3E6C">
        <w:rPr>
          <w:rFonts w:ascii="Times New Roman" w:hAnsi="Times New Roman" w:cs="Times New Roman"/>
          <w:noProof/>
          <w:sz w:val="20"/>
          <w:szCs w:val="20"/>
        </w:rPr>
        <w:t>[27]</w:t>
      </w:r>
      <w:r w:rsidR="005033C7">
        <w:rPr>
          <w:rFonts w:ascii="Times New Roman" w:hAnsi="Times New Roman" w:cs="Times New Roman"/>
          <w:sz w:val="20"/>
          <w:szCs w:val="20"/>
        </w:rPr>
        <w:fldChar w:fldCharType="end"/>
      </w:r>
      <w:r w:rsidR="002F3E6C">
        <w:rPr>
          <w:rFonts w:ascii="Times New Roman" w:hAnsi="Times New Roman" w:cs="Times New Roman"/>
          <w:sz w:val="20"/>
          <w:szCs w:val="20"/>
        </w:rPr>
        <w:t xml:space="preserve"> and</w:t>
      </w:r>
      <w:r w:rsidR="002F3E6C" w:rsidRPr="00BE3DE7">
        <w:rPr>
          <w:rFonts w:ascii="Times New Roman" w:hAnsi="Times New Roman" w:cs="Times New Roman"/>
          <w:sz w:val="20"/>
          <w:szCs w:val="20"/>
        </w:rPr>
        <w:t xml:space="preserve"> </w:t>
      </w:r>
      <w:r w:rsidR="009E7866">
        <w:rPr>
          <w:rFonts w:ascii="Times New Roman" w:hAnsi="Times New Roman" w:cs="Times New Roman"/>
          <w:sz w:val="20"/>
          <w:szCs w:val="20"/>
        </w:rPr>
        <w:t xml:space="preserve">for </w:t>
      </w:r>
      <w:r w:rsidR="002F3E6C">
        <w:rPr>
          <w:rFonts w:ascii="Times New Roman" w:hAnsi="Times New Roman" w:cs="Times New Roman"/>
          <w:sz w:val="20"/>
          <w:szCs w:val="20"/>
        </w:rPr>
        <w:t>metabolite classification in GC-MS</w:t>
      </w:r>
      <w:r w:rsidR="002F3E6C" w:rsidRPr="00BE3DE7">
        <w:rPr>
          <w:rFonts w:ascii="Times New Roman" w:hAnsi="Times New Roman" w:cs="Times New Roman"/>
          <w:sz w:val="20"/>
          <w:szCs w:val="20"/>
        </w:rPr>
        <w:t xml:space="preserve"> </w:t>
      </w:r>
      <w:r w:rsidR="005033C7">
        <w:rPr>
          <w:rFonts w:ascii="Times New Roman" w:hAnsi="Times New Roman" w:cs="Times New Roman"/>
          <w:sz w:val="20"/>
          <w:szCs w:val="20"/>
        </w:rPr>
        <w:fldChar w:fldCharType="begin">
          <w:fldData xml:space="preserve">PEVuZE5vdGU+PENpdGU+PEF1dGhvcj5TY290dDwvQXV0aG9yPjxZZWFyPjE5OTQ8L1llYXI+PFJl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</w:fldData>
        </w:fldChar>
      </w:r>
      <w:r w:rsidR="00053F60">
        <w:rPr>
          <w:rFonts w:ascii="Times New Roman" w:hAnsi="Times New Roman" w:cs="Times New Roman"/>
          <w:sz w:val="20"/>
          <w:szCs w:val="20"/>
        </w:rPr>
        <w:instrText xml:space="preserve"> ADDIN EN.CITE </w:instrText>
      </w:r>
      <w:r w:rsidR="005033C7">
        <w:rPr>
          <w:rFonts w:ascii="Times New Roman" w:hAnsi="Times New Roman" w:cs="Times New Roman"/>
          <w:sz w:val="20"/>
          <w:szCs w:val="20"/>
        </w:rPr>
        <w:fldChar w:fldCharType="begin">
          <w:fldData xml:space="preserve">PEVuZE5vdGU+PENpdGU+PEF1dGhvcj5TY290dDwvQXV0aG9yPjxZZWFyPjE5OTQ8L1llYXI+PFJl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</w:fldData>
        </w:fldChar>
      </w:r>
      <w:r w:rsidR="00053F60">
        <w:rPr>
          <w:rFonts w:ascii="Times New Roman" w:hAnsi="Times New Roman" w:cs="Times New Roman"/>
          <w:sz w:val="20"/>
          <w:szCs w:val="20"/>
        </w:rPr>
        <w:instrText xml:space="preserve"> ADDIN EN.CITE.DATA </w:instrText>
      </w:r>
      <w:r w:rsidR="005033C7">
        <w:rPr>
          <w:rFonts w:ascii="Times New Roman" w:hAnsi="Times New Roman" w:cs="Times New Roman"/>
          <w:sz w:val="20"/>
          <w:szCs w:val="20"/>
        </w:rPr>
      </w:r>
      <w:r w:rsidR="005033C7">
        <w:rPr>
          <w:rFonts w:ascii="Times New Roman" w:hAnsi="Times New Roman" w:cs="Times New Roman"/>
          <w:sz w:val="20"/>
          <w:szCs w:val="20"/>
        </w:rPr>
        <w:fldChar w:fldCharType="end"/>
      </w:r>
      <w:r w:rsidR="005033C7">
        <w:rPr>
          <w:rFonts w:ascii="Times New Roman" w:hAnsi="Times New Roman" w:cs="Times New Roman"/>
          <w:sz w:val="20"/>
          <w:szCs w:val="20"/>
        </w:rPr>
      </w:r>
      <w:r w:rsidR="005033C7">
        <w:rPr>
          <w:rFonts w:ascii="Times New Roman" w:hAnsi="Times New Roman" w:cs="Times New Roman"/>
          <w:sz w:val="20"/>
          <w:szCs w:val="20"/>
        </w:rPr>
        <w:fldChar w:fldCharType="separate"/>
      </w:r>
      <w:r w:rsidR="00053F60">
        <w:rPr>
          <w:rFonts w:ascii="Times New Roman" w:hAnsi="Times New Roman" w:cs="Times New Roman"/>
          <w:noProof/>
          <w:sz w:val="20"/>
          <w:szCs w:val="20"/>
        </w:rPr>
        <w:t>[28, 29]</w:t>
      </w:r>
      <w:r w:rsidR="005033C7">
        <w:rPr>
          <w:rFonts w:ascii="Times New Roman" w:hAnsi="Times New Roman" w:cs="Times New Roman"/>
          <w:sz w:val="20"/>
          <w:szCs w:val="20"/>
        </w:rPr>
        <w:fldChar w:fldCharType="end"/>
      </w:r>
      <w:r w:rsidR="002F3E6C" w:rsidRPr="00BE3DE7">
        <w:rPr>
          <w:rFonts w:ascii="Times New Roman" w:hAnsi="Times New Roman" w:cs="Times New Roman"/>
          <w:sz w:val="20"/>
          <w:szCs w:val="20"/>
        </w:rPr>
        <w:t xml:space="preserve">. </w:t>
      </w:r>
      <w:r w:rsidR="009E7866">
        <w:rPr>
          <w:rFonts w:ascii="Times New Roman" w:hAnsi="Times New Roman" w:cs="Times New Roman"/>
          <w:sz w:val="20"/>
          <w:szCs w:val="20"/>
        </w:rPr>
        <w:t xml:space="preserve">Recently, </w:t>
      </w:r>
      <w:r w:rsidR="002F3E6C">
        <w:rPr>
          <w:rFonts w:ascii="Times New Roman" w:hAnsi="Times New Roman" w:cs="Times New Roman"/>
          <w:sz w:val="20"/>
          <w:szCs w:val="20"/>
        </w:rPr>
        <w:t xml:space="preserve">CSI:FingerID was </w:t>
      </w:r>
      <w:r w:rsidR="002F3E6C" w:rsidRPr="00BE3DE7">
        <w:rPr>
          <w:rFonts w:ascii="Times New Roman" w:hAnsi="Times New Roman" w:cs="Times New Roman"/>
          <w:sz w:val="20"/>
          <w:szCs w:val="20"/>
        </w:rPr>
        <w:t xml:space="preserve">proposed for </w:t>
      </w:r>
      <w:r w:rsidR="002F3E6C">
        <w:rPr>
          <w:rFonts w:ascii="Times New Roman" w:hAnsi="Times New Roman" w:cs="Times New Roman"/>
          <w:sz w:val="20"/>
          <w:szCs w:val="20"/>
        </w:rPr>
        <w:t xml:space="preserve">ranking candidate </w:t>
      </w:r>
      <w:r w:rsidR="002F3E6C" w:rsidRPr="00BE3DE7">
        <w:rPr>
          <w:rFonts w:ascii="Times New Roman" w:hAnsi="Times New Roman" w:cs="Times New Roman"/>
          <w:sz w:val="20"/>
          <w:szCs w:val="20"/>
        </w:rPr>
        <w:t xml:space="preserve">molecules based on the presence and absence of various </w:t>
      </w:r>
      <w:r w:rsidR="002F3E6C">
        <w:rPr>
          <w:rFonts w:ascii="Times New Roman" w:hAnsi="Times New Roman" w:cs="Times New Roman"/>
          <w:sz w:val="20"/>
          <w:szCs w:val="20"/>
        </w:rPr>
        <w:t xml:space="preserve">predefined structural features </w:t>
      </w:r>
      <w:r w:rsidR="005033C7">
        <w:rPr>
          <w:rFonts w:ascii="Times New Roman" w:hAnsi="Times New Roman" w:cs="Times New Roman"/>
          <w:sz w:val="20"/>
          <w:szCs w:val="20"/>
        </w:rPr>
        <w:fldChar w:fldCharType="begin"/>
      </w:r>
      <w:r w:rsidR="002F3E6C">
        <w:rPr>
          <w:rFonts w:ascii="Times New Roman" w:hAnsi="Times New Roman" w:cs="Times New Roman"/>
          <w:sz w:val="20"/>
          <w:szCs w:val="20"/>
        </w:rPr>
        <w:instrText xml:space="preserve"> ADDIN EN.CITE &lt;EndNote&gt;&lt;Cite&gt;&lt;Author&gt;Dührkop&lt;/Author&gt;&lt;Year&gt;2015&lt;/Year&gt;&lt;RecNum&gt;3893&lt;/RecNum&gt;&lt;DisplayText&gt;[5]&lt;/DisplayText&gt;&lt;record&gt;&lt;rec-number&gt;3893&lt;/rec-number&gt;&lt;foreign-keys&gt;&lt;key app="EN" db-id="pvd09p5xxesz9qestsq5rzzpp5zdtsxz02dr" timestamp="1452271204"&gt;3893&lt;/key&gt;&lt;/foreign-keys&gt;&lt;ref-type name="Journal Article"&gt;17&lt;/ref-type&gt;&lt;contributors&gt;&lt;authors&gt;&lt;author&gt;Dührkop, Kai&lt;/author&gt;&lt;author&gt;Shen, Huibin&lt;/author&gt;&lt;author&gt;Meusel, Marvin&lt;/author&gt;&lt;author&gt;Rousu, Juho&lt;/author&gt;&lt;author&gt;Böcker, Sebastian&lt;/author&gt;&lt;/authors&gt;&lt;/contributors&gt;&lt;titles&gt;&lt;title&gt;Searching molecular structure databases with tandem mass spectra using CSI:FingerID&lt;/title&gt;&lt;secondary-title&gt;Proceedings of the National Academy of Sciences&lt;/secondary-title&gt;&lt;/titles&gt;&lt;periodical&gt;&lt;full-title&gt;Proceedings of the National Academy of Sciences&lt;/full-title&gt;&lt;/periodical&gt;&lt;pages&gt;12580-12585&lt;/pages&gt;&lt;volume&gt;112&lt;/volume&gt;&lt;number&gt;41&lt;/number&gt;&lt;dates&gt;&lt;year&gt;2015&lt;/year&gt;&lt;pub-dates&gt;&lt;date&gt;October 13, 2015&lt;/date&gt;&lt;/pub-dates&gt;&lt;/dates&gt;&lt;urls&gt;&lt;related-urls&gt;&lt;url&gt;http://www.pnas.org/content/112/41/12580.abstract&lt;/url&gt;&lt;/related-urls&gt;&lt;/urls&gt;&lt;electronic-resource-num&gt;10.1073/pnas.1509788112&lt;/electronic-resource-num&gt;&lt;/record&gt;&lt;/Cite&gt;&lt;/EndNote&gt;</w:instrText>
      </w:r>
      <w:r w:rsidR="005033C7">
        <w:rPr>
          <w:rFonts w:ascii="Times New Roman" w:hAnsi="Times New Roman" w:cs="Times New Roman"/>
          <w:sz w:val="20"/>
          <w:szCs w:val="20"/>
        </w:rPr>
        <w:fldChar w:fldCharType="separate"/>
      </w:r>
      <w:r w:rsidR="002F3E6C">
        <w:rPr>
          <w:rFonts w:ascii="Times New Roman" w:hAnsi="Times New Roman" w:cs="Times New Roman"/>
          <w:noProof/>
          <w:sz w:val="20"/>
          <w:szCs w:val="20"/>
        </w:rPr>
        <w:t>[5]</w:t>
      </w:r>
      <w:r w:rsidR="005033C7">
        <w:rPr>
          <w:rFonts w:ascii="Times New Roman" w:hAnsi="Times New Roman" w:cs="Times New Roman"/>
          <w:sz w:val="20"/>
          <w:szCs w:val="20"/>
        </w:rPr>
        <w:fldChar w:fldCharType="end"/>
      </w:r>
      <w:r w:rsidR="002F3E6C">
        <w:rPr>
          <w:rFonts w:ascii="Times New Roman" w:hAnsi="Times New Roman" w:cs="Times New Roman"/>
          <w:sz w:val="20"/>
          <w:szCs w:val="20"/>
        </w:rPr>
        <w:t xml:space="preserve">, implicitly assuming that such building blocks exist in fragmentation spectra as well. </w:t>
      </w:r>
      <w:r w:rsidR="00FC365F">
        <w:rPr>
          <w:rFonts w:ascii="Times New Roman" w:hAnsi="Times New Roman" w:cs="Times New Roman"/>
          <w:sz w:val="20"/>
          <w:szCs w:val="20"/>
        </w:rPr>
        <w:t>T</w:t>
      </w:r>
      <w:r w:rsidR="00FC365F" w:rsidRPr="00BE3DE7">
        <w:rPr>
          <w:rFonts w:ascii="Times New Roman" w:hAnsi="Times New Roman" w:cs="Times New Roman"/>
          <w:sz w:val="20"/>
          <w:szCs w:val="20"/>
        </w:rPr>
        <w:t xml:space="preserve">hese </w:t>
      </w:r>
      <w:r w:rsidR="002F3E6C" w:rsidRPr="00BE3DE7">
        <w:rPr>
          <w:rFonts w:ascii="Times New Roman" w:hAnsi="Times New Roman" w:cs="Times New Roman"/>
          <w:sz w:val="20"/>
          <w:szCs w:val="20"/>
        </w:rPr>
        <w:t xml:space="preserve">studies </w:t>
      </w:r>
      <w:r w:rsidR="00FC365F">
        <w:rPr>
          <w:rFonts w:ascii="Times New Roman" w:hAnsi="Times New Roman" w:cs="Times New Roman"/>
          <w:sz w:val="20"/>
          <w:szCs w:val="20"/>
        </w:rPr>
        <w:t>reveal</w:t>
      </w:r>
      <w:r w:rsidR="00FC365F" w:rsidRPr="00BE3DE7">
        <w:rPr>
          <w:rFonts w:ascii="Times New Roman" w:hAnsi="Times New Roman" w:cs="Times New Roman"/>
          <w:sz w:val="20"/>
          <w:szCs w:val="20"/>
        </w:rPr>
        <w:t xml:space="preserve"> </w:t>
      </w:r>
      <w:r w:rsidR="002F3E6C" w:rsidRPr="00BE3DE7">
        <w:rPr>
          <w:rFonts w:ascii="Times New Roman" w:hAnsi="Times New Roman" w:cs="Times New Roman"/>
          <w:sz w:val="20"/>
          <w:szCs w:val="20"/>
        </w:rPr>
        <w:t xml:space="preserve">the high potential of substructure-based approaches in mass spectrometry </w:t>
      </w:r>
      <w:r w:rsidR="00FC365F">
        <w:rPr>
          <w:rFonts w:ascii="Times New Roman" w:hAnsi="Times New Roman" w:cs="Times New Roman"/>
          <w:sz w:val="20"/>
          <w:szCs w:val="20"/>
        </w:rPr>
        <w:t>but</w:t>
      </w:r>
      <w:r w:rsidR="002F3E6C" w:rsidRPr="00BE3DE7">
        <w:rPr>
          <w:rFonts w:ascii="Times New Roman" w:hAnsi="Times New Roman" w:cs="Times New Roman"/>
          <w:sz w:val="20"/>
          <w:szCs w:val="20"/>
        </w:rPr>
        <w:t xml:space="preserve"> </w:t>
      </w:r>
      <w:r w:rsidR="002F3E6C">
        <w:rPr>
          <w:rFonts w:ascii="Times New Roman" w:hAnsi="Times New Roman" w:cs="Times New Roman"/>
          <w:sz w:val="20"/>
          <w:szCs w:val="20"/>
        </w:rPr>
        <w:t>rely on</w:t>
      </w:r>
      <w:r w:rsidR="002F3E6C" w:rsidRPr="00BE3DE7">
        <w:rPr>
          <w:rFonts w:ascii="Times New Roman" w:hAnsi="Times New Roman" w:cs="Times New Roman"/>
          <w:sz w:val="20"/>
          <w:szCs w:val="20"/>
        </w:rPr>
        <w:t xml:space="preserve"> </w:t>
      </w:r>
      <w:r w:rsidR="002F3E6C">
        <w:rPr>
          <w:rFonts w:ascii="Times New Roman" w:hAnsi="Times New Roman" w:cs="Times New Roman"/>
          <w:sz w:val="20"/>
          <w:szCs w:val="20"/>
        </w:rPr>
        <w:lastRenderedPageBreak/>
        <w:t>structurally known</w:t>
      </w:r>
      <w:r w:rsidR="002F3E6C" w:rsidRPr="00BE3DE7">
        <w:rPr>
          <w:rFonts w:ascii="Times New Roman" w:hAnsi="Times New Roman" w:cs="Times New Roman"/>
          <w:sz w:val="20"/>
          <w:szCs w:val="20"/>
        </w:rPr>
        <w:t xml:space="preserve"> training data</w:t>
      </w:r>
      <w:r w:rsidR="002F3E6C">
        <w:rPr>
          <w:rFonts w:ascii="Times New Roman" w:hAnsi="Times New Roman" w:cs="Times New Roman"/>
          <w:sz w:val="20"/>
          <w:szCs w:val="20"/>
        </w:rPr>
        <w:t xml:space="preserve"> sets</w:t>
      </w:r>
      <w:r w:rsidR="002F3E6C" w:rsidRPr="00BE3DE7">
        <w:rPr>
          <w:rFonts w:ascii="Times New Roman" w:hAnsi="Times New Roman" w:cs="Times New Roman"/>
          <w:sz w:val="20"/>
          <w:szCs w:val="20"/>
        </w:rPr>
        <w:t xml:space="preserve">, which may </w:t>
      </w:r>
      <w:r w:rsidR="002F3E6C">
        <w:rPr>
          <w:rFonts w:ascii="Times New Roman" w:hAnsi="Times New Roman" w:cs="Times New Roman"/>
          <w:sz w:val="20"/>
          <w:szCs w:val="20"/>
        </w:rPr>
        <w:t>take</w:t>
      </w:r>
      <w:r w:rsidR="002F3E6C" w:rsidRPr="00BE3DE7">
        <w:rPr>
          <w:rFonts w:ascii="Times New Roman" w:hAnsi="Times New Roman" w:cs="Times New Roman"/>
          <w:sz w:val="20"/>
          <w:szCs w:val="20"/>
        </w:rPr>
        <w:t xml:space="preserve"> considerable time and effort to produce and </w:t>
      </w:r>
      <w:r w:rsidR="002F3E6C">
        <w:rPr>
          <w:rFonts w:ascii="Times New Roman" w:hAnsi="Times New Roman" w:cs="Times New Roman"/>
          <w:sz w:val="20"/>
          <w:szCs w:val="20"/>
        </w:rPr>
        <w:t xml:space="preserve">are usually </w:t>
      </w:r>
      <w:r w:rsidR="002F3E6C" w:rsidRPr="00BE3DE7">
        <w:rPr>
          <w:rFonts w:ascii="Times New Roman" w:hAnsi="Times New Roman" w:cs="Times New Roman"/>
          <w:sz w:val="20"/>
          <w:szCs w:val="20"/>
        </w:rPr>
        <w:t>platform-specific.</w:t>
      </w:r>
      <w:r w:rsidR="00FC365F">
        <w:rPr>
          <w:rFonts w:ascii="Times New Roman" w:hAnsi="Times New Roman" w:cs="Times New Roman"/>
          <w:sz w:val="20"/>
          <w:szCs w:val="20"/>
        </w:rPr>
        <w:t xml:space="preserve"> </w:t>
      </w:r>
      <w:r w:rsidR="00FC365F" w:rsidRPr="00CC6501">
        <w:rPr>
          <w:rFonts w:ascii="Times New Roman" w:hAnsi="Times New Roman" w:cs="Times New Roman"/>
          <w:sz w:val="20"/>
          <w:szCs w:val="20"/>
        </w:rPr>
        <w:t>We propose a method applicable to any platform</w:t>
      </w:r>
      <w:r w:rsidR="00CC6501" w:rsidRPr="00CC6501">
        <w:rPr>
          <w:rFonts w:ascii="Times New Roman" w:hAnsi="Times New Roman" w:cs="Times New Roman"/>
          <w:sz w:val="20"/>
          <w:szCs w:val="20"/>
        </w:rPr>
        <w:t xml:space="preserve"> that is</w:t>
      </w:r>
      <w:r w:rsidR="00FC365F" w:rsidRPr="00CC6501">
        <w:rPr>
          <w:rFonts w:ascii="Times New Roman" w:hAnsi="Times New Roman" w:cs="Times New Roman"/>
          <w:sz w:val="20"/>
          <w:szCs w:val="20"/>
        </w:rPr>
        <w:t xml:space="preserve"> based on the data alone without recourse to prior knowledge.</w:t>
      </w:r>
    </w:p>
    <w:p w14:paraId="2474EA26" w14:textId="384FF562" w:rsidR="0037011F" w:rsidRPr="00CB0E9B" w:rsidRDefault="00E82C83" w:rsidP="002F3E6C">
      <w:pPr>
        <w:pStyle w:val="Body"/>
        <w:spacing w:after="0"/>
        <w:ind w:firstLine="720"/>
        <w:jc w:val="both"/>
        <w:rPr>
          <w:rFonts w:ascii="Times New Roman" w:hAnsi="Times New Roman" w:cs="Times New Roman"/>
          <w:sz w:val="20"/>
          <w:szCs w:val="20"/>
        </w:rPr>
      </w:pPr>
      <w:r>
        <w:rPr>
          <w:rFonts w:ascii="Times New Roman" w:hAnsi="Times New Roman" w:cs="Times New Roman"/>
          <w:sz w:val="20"/>
          <w:szCs w:val="20"/>
        </w:rPr>
        <w:t xml:space="preserve">Figure 1 shows the parallels between LDA </w:t>
      </w:r>
      <w:r w:rsidR="002F3E6C">
        <w:rPr>
          <w:rFonts w:ascii="Times New Roman" w:hAnsi="Times New Roman" w:cs="Times New Roman"/>
          <w:sz w:val="20"/>
          <w:szCs w:val="20"/>
        </w:rPr>
        <w:t>for</w:t>
      </w:r>
      <w:r>
        <w:rPr>
          <w:rFonts w:ascii="Times New Roman" w:hAnsi="Times New Roman" w:cs="Times New Roman"/>
          <w:sz w:val="20"/>
          <w:szCs w:val="20"/>
        </w:rPr>
        <w:t xml:space="preserve"> text</w:t>
      </w:r>
      <w:r w:rsidR="002F3E6C">
        <w:rPr>
          <w:rFonts w:ascii="Times New Roman" w:hAnsi="Times New Roman" w:cs="Times New Roman"/>
          <w:sz w:val="20"/>
          <w:szCs w:val="20"/>
        </w:rPr>
        <w:t xml:space="preserve"> </w:t>
      </w:r>
      <w:r>
        <w:rPr>
          <w:rFonts w:ascii="Times New Roman" w:hAnsi="Times New Roman" w:cs="Times New Roman"/>
          <w:sz w:val="20"/>
          <w:szCs w:val="20"/>
        </w:rPr>
        <w:t xml:space="preserve">mining and </w:t>
      </w:r>
      <w:r w:rsidR="00C77960">
        <w:rPr>
          <w:rFonts w:ascii="Times New Roman" w:hAnsi="Times New Roman" w:cs="Times New Roman"/>
          <w:sz w:val="20"/>
          <w:szCs w:val="20"/>
        </w:rPr>
        <w:t>for mass fragmentation data, which we termed ‘</w:t>
      </w:r>
      <w:r w:rsidR="002F3E6C">
        <w:rPr>
          <w:rFonts w:ascii="Times New Roman" w:hAnsi="Times New Roman" w:cs="Times New Roman"/>
          <w:sz w:val="20"/>
          <w:szCs w:val="20"/>
        </w:rPr>
        <w:t>MS2</w:t>
      </w:r>
      <w:r>
        <w:rPr>
          <w:rFonts w:ascii="Times New Roman" w:hAnsi="Times New Roman" w:cs="Times New Roman"/>
          <w:sz w:val="20"/>
          <w:szCs w:val="20"/>
        </w:rPr>
        <w:t>LDA</w:t>
      </w:r>
      <w:r w:rsidR="00C77960">
        <w:rPr>
          <w:rFonts w:ascii="Times New Roman" w:hAnsi="Times New Roman" w:cs="Times New Roman"/>
          <w:sz w:val="20"/>
          <w:szCs w:val="20"/>
        </w:rPr>
        <w:t>’</w:t>
      </w:r>
      <w:r w:rsidR="00411404" w:rsidRPr="00BE3DE7">
        <w:rPr>
          <w:rFonts w:ascii="Times New Roman" w:hAnsi="Times New Roman" w:cs="Times New Roman"/>
          <w:sz w:val="20"/>
          <w:szCs w:val="20"/>
        </w:rPr>
        <w:t>.</w:t>
      </w:r>
      <w:r w:rsidR="0037011F">
        <w:rPr>
          <w:rFonts w:ascii="Times New Roman" w:hAnsi="Times New Roman" w:cs="Times New Roman"/>
          <w:sz w:val="20"/>
          <w:szCs w:val="20"/>
        </w:rPr>
        <w:t xml:space="preserve"> </w:t>
      </w:r>
      <w:r w:rsidR="00FC365F">
        <w:rPr>
          <w:rFonts w:ascii="Times New Roman" w:hAnsi="Times New Roman" w:cs="Times New Roman"/>
          <w:sz w:val="20"/>
          <w:szCs w:val="20"/>
        </w:rPr>
        <w:t xml:space="preserve">As </w:t>
      </w:r>
      <w:r w:rsidR="0037011F">
        <w:rPr>
          <w:rFonts w:ascii="Times New Roman" w:hAnsi="Times New Roman" w:cs="Times New Roman"/>
          <w:sz w:val="20"/>
          <w:szCs w:val="20"/>
        </w:rPr>
        <w:t>LDA break</w:t>
      </w:r>
      <w:r w:rsidR="00FC365F">
        <w:rPr>
          <w:rFonts w:ascii="Times New Roman" w:hAnsi="Times New Roman" w:cs="Times New Roman"/>
          <w:sz w:val="20"/>
          <w:szCs w:val="20"/>
        </w:rPr>
        <w:t>s</w:t>
      </w:r>
      <w:r w:rsidR="0037011F">
        <w:rPr>
          <w:rFonts w:ascii="Times New Roman" w:hAnsi="Times New Roman" w:cs="Times New Roman"/>
          <w:sz w:val="20"/>
          <w:szCs w:val="20"/>
        </w:rPr>
        <w:t xml:space="preserve"> documents into their constituent topics</w:t>
      </w:r>
      <w:r w:rsidR="00AE6C75">
        <w:rPr>
          <w:rFonts w:ascii="Times New Roman" w:hAnsi="Times New Roman" w:cs="Times New Roman"/>
          <w:sz w:val="20"/>
          <w:szCs w:val="20"/>
        </w:rPr>
        <w:t xml:space="preserve"> based on words that frequently co-occur</w:t>
      </w:r>
      <w:r w:rsidR="00FC365F">
        <w:rPr>
          <w:rFonts w:ascii="Times New Roman" w:hAnsi="Times New Roman" w:cs="Times New Roman"/>
          <w:sz w:val="20"/>
          <w:szCs w:val="20"/>
        </w:rPr>
        <w:t>,</w:t>
      </w:r>
      <w:r w:rsidR="009B047A">
        <w:rPr>
          <w:rFonts w:ascii="Times New Roman" w:hAnsi="Times New Roman" w:cs="Times New Roman"/>
          <w:sz w:val="20"/>
          <w:szCs w:val="20"/>
        </w:rPr>
        <w:t xml:space="preserve"> </w:t>
      </w:r>
      <w:r w:rsidR="00FC365F">
        <w:rPr>
          <w:rFonts w:ascii="Times New Roman" w:hAnsi="Times New Roman" w:cs="Times New Roman"/>
          <w:sz w:val="20"/>
          <w:szCs w:val="20"/>
        </w:rPr>
        <w:t xml:space="preserve">so </w:t>
      </w:r>
      <w:r w:rsidR="0037011F">
        <w:rPr>
          <w:rFonts w:ascii="Times New Roman" w:hAnsi="Times New Roman" w:cs="Times New Roman"/>
          <w:sz w:val="20"/>
          <w:szCs w:val="20"/>
        </w:rPr>
        <w:t>MS2LDA decompose</w:t>
      </w:r>
      <w:r w:rsidR="00FC365F">
        <w:rPr>
          <w:rFonts w:ascii="Times New Roman" w:hAnsi="Times New Roman" w:cs="Times New Roman"/>
          <w:sz w:val="20"/>
          <w:szCs w:val="20"/>
        </w:rPr>
        <w:t>s</w:t>
      </w:r>
      <w:r w:rsidR="0037011F">
        <w:rPr>
          <w:rFonts w:ascii="Times New Roman" w:hAnsi="Times New Roman" w:cs="Times New Roman"/>
          <w:sz w:val="20"/>
          <w:szCs w:val="20"/>
        </w:rPr>
        <w:t xml:space="preserve"> fragmentation spectra into their constituent building blocks</w:t>
      </w:r>
      <w:r w:rsidR="00AE6C75">
        <w:rPr>
          <w:rFonts w:ascii="Times New Roman" w:hAnsi="Times New Roman" w:cs="Times New Roman"/>
          <w:sz w:val="20"/>
          <w:szCs w:val="20"/>
        </w:rPr>
        <w:t xml:space="preserve"> of frequently co-occurring fragments and neutral losses </w:t>
      </w:r>
      <w:r w:rsidR="0037011F">
        <w:rPr>
          <w:rFonts w:ascii="Times New Roman" w:hAnsi="Times New Roman" w:cs="Times New Roman"/>
          <w:sz w:val="20"/>
          <w:szCs w:val="20"/>
        </w:rPr>
        <w:t xml:space="preserve">(hereafter referred to as </w:t>
      </w:r>
      <w:r w:rsidR="00D26DAA">
        <w:rPr>
          <w:rFonts w:ascii="Times New Roman" w:hAnsi="Times New Roman" w:cs="Times New Roman"/>
          <w:sz w:val="20"/>
          <w:szCs w:val="20"/>
        </w:rPr>
        <w:t>‘</w:t>
      </w:r>
      <w:r w:rsidR="0037011F">
        <w:rPr>
          <w:rFonts w:ascii="Times New Roman" w:hAnsi="Times New Roman" w:cs="Times New Roman"/>
          <w:sz w:val="20"/>
          <w:szCs w:val="20"/>
        </w:rPr>
        <w:t>Mass2Motifs</w:t>
      </w:r>
      <w:r w:rsidR="00D26DAA">
        <w:rPr>
          <w:rFonts w:ascii="Times New Roman" w:hAnsi="Times New Roman" w:cs="Times New Roman"/>
          <w:sz w:val="20"/>
          <w:szCs w:val="20"/>
        </w:rPr>
        <w:t>’</w:t>
      </w:r>
      <w:r w:rsidR="0037011F">
        <w:rPr>
          <w:rFonts w:ascii="Times New Roman" w:hAnsi="Times New Roman" w:cs="Times New Roman"/>
          <w:sz w:val="20"/>
          <w:szCs w:val="20"/>
        </w:rPr>
        <w:t xml:space="preserve">). Crucially, as in LDA, MS2LDA </w:t>
      </w:r>
      <w:r w:rsidR="00C53984">
        <w:rPr>
          <w:rFonts w:ascii="Times New Roman" w:hAnsi="Times New Roman" w:cs="Times New Roman"/>
          <w:sz w:val="20"/>
          <w:szCs w:val="20"/>
        </w:rPr>
        <w:t>do</w:t>
      </w:r>
      <w:r w:rsidR="00FC365F">
        <w:rPr>
          <w:rFonts w:ascii="Times New Roman" w:hAnsi="Times New Roman" w:cs="Times New Roman"/>
          <w:sz w:val="20"/>
          <w:szCs w:val="20"/>
        </w:rPr>
        <w:t>es</w:t>
      </w:r>
      <w:r w:rsidR="0037011F">
        <w:rPr>
          <w:rFonts w:ascii="Times New Roman" w:hAnsi="Times New Roman" w:cs="Times New Roman"/>
          <w:sz w:val="20"/>
          <w:szCs w:val="20"/>
        </w:rPr>
        <w:t xml:space="preserve"> this in a purely data-driven approach</w:t>
      </w:r>
      <w:r w:rsidR="00FC365F">
        <w:rPr>
          <w:rFonts w:ascii="Times New Roman" w:hAnsi="Times New Roman" w:cs="Times New Roman"/>
          <w:sz w:val="20"/>
          <w:szCs w:val="20"/>
        </w:rPr>
        <w:t xml:space="preserve">. By </w:t>
      </w:r>
      <w:r w:rsidR="0037011F">
        <w:rPr>
          <w:rFonts w:ascii="Times New Roman" w:hAnsi="Times New Roman" w:cs="Times New Roman"/>
          <w:sz w:val="20"/>
          <w:szCs w:val="20"/>
        </w:rPr>
        <w:t>using all of the fragmentation spectra</w:t>
      </w:r>
      <w:r w:rsidR="00C77960">
        <w:rPr>
          <w:rFonts w:ascii="Times New Roman" w:hAnsi="Times New Roman" w:cs="Times New Roman"/>
          <w:sz w:val="20"/>
          <w:szCs w:val="20"/>
        </w:rPr>
        <w:t xml:space="preserve"> generated by data-dependent mass fragmentation analysis (DDA)</w:t>
      </w:r>
      <w:r w:rsidR="0037011F">
        <w:rPr>
          <w:rFonts w:ascii="Times New Roman" w:hAnsi="Times New Roman" w:cs="Times New Roman"/>
          <w:sz w:val="20"/>
          <w:szCs w:val="20"/>
        </w:rPr>
        <w:t xml:space="preserve">, </w:t>
      </w:r>
      <w:r w:rsidR="00AC1419">
        <w:rPr>
          <w:rFonts w:ascii="Times New Roman" w:hAnsi="Times New Roman" w:cs="Times New Roman"/>
          <w:sz w:val="20"/>
          <w:szCs w:val="20"/>
        </w:rPr>
        <w:t>it learns</w:t>
      </w:r>
      <w:r w:rsidR="0037011F">
        <w:rPr>
          <w:rFonts w:ascii="Times New Roman" w:hAnsi="Times New Roman" w:cs="Times New Roman"/>
          <w:sz w:val="20"/>
          <w:szCs w:val="20"/>
        </w:rPr>
        <w:t xml:space="preserve"> both the </w:t>
      </w:r>
      <w:r w:rsidR="006A26FA">
        <w:rPr>
          <w:rFonts w:ascii="Times New Roman" w:hAnsi="Times New Roman" w:cs="Times New Roman"/>
          <w:sz w:val="20"/>
          <w:szCs w:val="20"/>
        </w:rPr>
        <w:t xml:space="preserve">conserved substructures </w:t>
      </w:r>
      <w:r w:rsidR="00D26DAA">
        <w:rPr>
          <w:rFonts w:ascii="Times New Roman" w:hAnsi="Times New Roman" w:cs="Times New Roman"/>
          <w:sz w:val="20"/>
          <w:szCs w:val="20"/>
        </w:rPr>
        <w:t xml:space="preserve">of </w:t>
      </w:r>
      <w:r w:rsidR="0037011F">
        <w:rPr>
          <w:rFonts w:ascii="Times New Roman" w:hAnsi="Times New Roman" w:cs="Times New Roman"/>
          <w:sz w:val="20"/>
          <w:szCs w:val="20"/>
        </w:rPr>
        <w:t xml:space="preserve">Mass2Motifs and the decomposition of the fragmentation spectra in an unsupervised manner. As LDA aids the exploration of text corpora, so MS2LDA aids the exploration of complex DDA fragmentation data by, for example, highlighting the presence of particular Mass2Motifs and grouping molecules </w:t>
      </w:r>
      <w:r w:rsidR="00A63D69">
        <w:rPr>
          <w:rFonts w:ascii="Times New Roman" w:hAnsi="Times New Roman" w:cs="Times New Roman"/>
          <w:sz w:val="20"/>
          <w:szCs w:val="20"/>
        </w:rPr>
        <w:t xml:space="preserve">that share </w:t>
      </w:r>
      <w:r w:rsidR="0037011F">
        <w:rPr>
          <w:rFonts w:ascii="Times New Roman" w:hAnsi="Times New Roman" w:cs="Times New Roman"/>
          <w:sz w:val="20"/>
          <w:szCs w:val="20"/>
        </w:rPr>
        <w:t xml:space="preserve">a particular </w:t>
      </w:r>
      <w:r w:rsidR="0037011F" w:rsidRPr="00C53984">
        <w:rPr>
          <w:rFonts w:ascii="Times New Roman" w:hAnsi="Times New Roman" w:cs="Times New Roman"/>
          <w:sz w:val="20"/>
          <w:szCs w:val="20"/>
        </w:rPr>
        <w:t>Mass2Motif.</w:t>
      </w:r>
      <w:r w:rsidR="006A26FA" w:rsidRPr="00C53984">
        <w:rPr>
          <w:rFonts w:ascii="Times New Roman" w:hAnsi="Times New Roman" w:cs="Times New Roman"/>
          <w:sz w:val="20"/>
          <w:szCs w:val="20"/>
        </w:rPr>
        <w:t xml:space="preserve"> </w:t>
      </w:r>
      <w:r w:rsidR="00C53984">
        <w:rPr>
          <w:rFonts w:ascii="Times New Roman" w:hAnsi="Times New Roman" w:cs="Times New Roman"/>
          <w:sz w:val="20"/>
          <w:szCs w:val="20"/>
        </w:rPr>
        <w:t xml:space="preserve">MS2LDA </w:t>
      </w:r>
      <w:r w:rsidR="00547E41">
        <w:rPr>
          <w:rFonts w:ascii="Times New Roman" w:hAnsi="Times New Roman" w:cs="Times New Roman"/>
          <w:sz w:val="20"/>
          <w:szCs w:val="20"/>
        </w:rPr>
        <w:t>can thus f</w:t>
      </w:r>
      <w:r w:rsidR="00C53984">
        <w:rPr>
          <w:rFonts w:ascii="Times New Roman" w:hAnsi="Times New Roman" w:cs="Times New Roman"/>
          <w:sz w:val="20"/>
          <w:szCs w:val="20"/>
        </w:rPr>
        <w:t xml:space="preserve">ind </w:t>
      </w:r>
      <w:r w:rsidR="00CB0E9B">
        <w:rPr>
          <w:rFonts w:ascii="Times New Roman" w:hAnsi="Times New Roman" w:cs="Times New Roman"/>
          <w:sz w:val="20"/>
          <w:szCs w:val="20"/>
        </w:rPr>
        <w:t xml:space="preserve">conserved mass patterns in the data without </w:t>
      </w:r>
      <w:r w:rsidR="00CB0E9B" w:rsidRPr="00481528">
        <w:rPr>
          <w:rFonts w:ascii="Times New Roman" w:hAnsi="Times New Roman" w:cs="Times New Roman"/>
          <w:sz w:val="20"/>
          <w:szCs w:val="20"/>
        </w:rPr>
        <w:t>prior knowledge</w:t>
      </w:r>
      <w:r w:rsidR="00CB0E9B">
        <w:rPr>
          <w:rFonts w:ascii="Times New Roman" w:hAnsi="Times New Roman" w:cs="Times New Roman"/>
          <w:sz w:val="20"/>
          <w:szCs w:val="20"/>
        </w:rPr>
        <w:t xml:space="preserve">, </w:t>
      </w:r>
      <w:r w:rsidR="00547E41">
        <w:rPr>
          <w:rFonts w:ascii="Times New Roman" w:hAnsi="Times New Roman" w:cs="Times New Roman"/>
          <w:sz w:val="20"/>
          <w:szCs w:val="20"/>
        </w:rPr>
        <w:t>and also accelerat</w:t>
      </w:r>
      <w:r w:rsidR="00CC6501">
        <w:rPr>
          <w:rFonts w:ascii="Times New Roman" w:hAnsi="Times New Roman" w:cs="Times New Roman"/>
          <w:sz w:val="20"/>
          <w:szCs w:val="20"/>
        </w:rPr>
        <w:t>e</w:t>
      </w:r>
      <w:r w:rsidR="00854562">
        <w:rPr>
          <w:rFonts w:ascii="Times New Roman" w:hAnsi="Times New Roman" w:cs="Times New Roman"/>
          <w:sz w:val="20"/>
          <w:szCs w:val="20"/>
        </w:rPr>
        <w:t xml:space="preserve"> insight in</w:t>
      </w:r>
      <w:r w:rsidR="00547E41">
        <w:rPr>
          <w:rFonts w:ascii="Times New Roman" w:hAnsi="Times New Roman" w:cs="Times New Roman"/>
          <w:sz w:val="20"/>
          <w:szCs w:val="20"/>
        </w:rPr>
        <w:t>to</w:t>
      </w:r>
      <w:r w:rsidR="00854562">
        <w:rPr>
          <w:rFonts w:ascii="Times New Roman" w:hAnsi="Times New Roman" w:cs="Times New Roman"/>
          <w:sz w:val="20"/>
          <w:szCs w:val="20"/>
        </w:rPr>
        <w:t xml:space="preserve"> which mass fragments</w:t>
      </w:r>
      <w:r w:rsidR="004D3080">
        <w:rPr>
          <w:rFonts w:ascii="Times New Roman" w:hAnsi="Times New Roman" w:cs="Times New Roman"/>
          <w:sz w:val="20"/>
          <w:szCs w:val="20"/>
        </w:rPr>
        <w:t xml:space="preserve"> or neutral losses are conserved, normally a time-consuming task.</w:t>
      </w:r>
      <w:r w:rsidR="00854562">
        <w:rPr>
          <w:rFonts w:ascii="Times New Roman" w:hAnsi="Times New Roman" w:cs="Times New Roman"/>
          <w:sz w:val="20"/>
          <w:szCs w:val="20"/>
        </w:rPr>
        <w:t xml:space="preserve"> </w:t>
      </w:r>
      <w:r w:rsidR="00CB0E9B">
        <w:rPr>
          <w:rFonts w:ascii="Times New Roman" w:hAnsi="Times New Roman" w:cs="Times New Roman"/>
          <w:sz w:val="20"/>
          <w:szCs w:val="20"/>
        </w:rPr>
        <w:t xml:space="preserve"> </w:t>
      </w:r>
    </w:p>
    <w:p w14:paraId="3447712C" w14:textId="43474C4A" w:rsidR="004614ED" w:rsidRPr="00BE3DE7" w:rsidRDefault="006F722F" w:rsidP="00276596">
      <w:pPr>
        <w:pStyle w:val="Body"/>
        <w:spacing w:after="0"/>
        <w:ind w:firstLine="720"/>
        <w:jc w:val="both"/>
        <w:rPr>
          <w:rFonts w:ascii="Times New Roman" w:hAnsi="Times New Roman" w:cs="Times New Roman"/>
          <w:sz w:val="20"/>
          <w:szCs w:val="20"/>
        </w:rPr>
      </w:pPr>
      <w:bookmarkStart w:id="13" w:name="_Fieldmark__415_321700335"/>
      <w:bookmarkStart w:id="14" w:name="__Fieldmark__953_1959362117"/>
      <w:bookmarkStart w:id="15" w:name="_Fieldmark__426_321700335"/>
      <w:bookmarkStart w:id="16" w:name="__Fieldmark__962_1959362117"/>
      <w:bookmarkStart w:id="17" w:name="_Fieldmark__442_321700335"/>
      <w:bookmarkStart w:id="18" w:name="__Fieldmark__971_1959362117"/>
      <w:bookmarkEnd w:id="13"/>
      <w:bookmarkEnd w:id="14"/>
      <w:bookmarkEnd w:id="15"/>
      <w:bookmarkEnd w:id="16"/>
      <w:bookmarkEnd w:id="17"/>
      <w:bookmarkEnd w:id="18"/>
      <w:r w:rsidRPr="006F722F">
        <w:rPr>
          <w:rFonts w:ascii="Times New Roman" w:hAnsi="Times New Roman" w:cs="Times New Roman"/>
          <w:sz w:val="20"/>
          <w:szCs w:val="20"/>
        </w:rPr>
        <w:t xml:space="preserve">In this paper we describe a complete pipeline that performs the necessary data pre-processing, runs Mass2Motif discovery and allows the user to explore the decomposition of their data into potential substructures in an interactive visualization module. We demonstrate the utility of our approach by exploring the Mass2Motifs </w:t>
      </w:r>
      <w:r w:rsidR="009E7866">
        <w:rPr>
          <w:rFonts w:ascii="Times New Roman" w:hAnsi="Times New Roman" w:cs="Times New Roman"/>
          <w:sz w:val="20"/>
          <w:szCs w:val="20"/>
        </w:rPr>
        <w:t>found</w:t>
      </w:r>
      <w:r w:rsidRPr="006F722F">
        <w:rPr>
          <w:rFonts w:ascii="Times New Roman" w:hAnsi="Times New Roman" w:cs="Times New Roman"/>
          <w:sz w:val="20"/>
          <w:szCs w:val="20"/>
        </w:rPr>
        <w:t xml:space="preserve"> </w:t>
      </w:r>
      <w:r w:rsidR="009E7866">
        <w:rPr>
          <w:rFonts w:ascii="Times New Roman" w:hAnsi="Times New Roman" w:cs="Times New Roman"/>
          <w:sz w:val="20"/>
          <w:szCs w:val="20"/>
        </w:rPr>
        <w:t>in</w:t>
      </w:r>
      <w:r w:rsidRPr="006F722F">
        <w:rPr>
          <w:rFonts w:ascii="Times New Roman" w:hAnsi="Times New Roman" w:cs="Times New Roman"/>
          <w:sz w:val="20"/>
          <w:szCs w:val="20"/>
        </w:rPr>
        <w:t xml:space="preserve"> four different beer extracts. Our results demonstrate that </w:t>
      </w:r>
      <w:r w:rsidR="009E7866">
        <w:rPr>
          <w:rFonts w:ascii="Times New Roman" w:hAnsi="Times New Roman" w:cs="Times New Roman"/>
          <w:sz w:val="20"/>
          <w:szCs w:val="20"/>
        </w:rPr>
        <w:t xml:space="preserve">without requiring any labeled training data, </w:t>
      </w:r>
      <w:r w:rsidRPr="006F722F">
        <w:rPr>
          <w:rFonts w:ascii="Times New Roman" w:hAnsi="Times New Roman" w:cs="Times New Roman"/>
          <w:sz w:val="20"/>
          <w:szCs w:val="20"/>
        </w:rPr>
        <w:t xml:space="preserve">MS2LDA </w:t>
      </w:r>
      <w:r w:rsidR="009E7866">
        <w:rPr>
          <w:rFonts w:ascii="Times New Roman" w:hAnsi="Times New Roman" w:cs="Times New Roman"/>
          <w:sz w:val="20"/>
          <w:szCs w:val="20"/>
        </w:rPr>
        <w:t xml:space="preserve">is able to find </w:t>
      </w:r>
      <w:r w:rsidRPr="006F722F">
        <w:rPr>
          <w:rFonts w:ascii="Times New Roman" w:hAnsi="Times New Roman" w:cs="Times New Roman"/>
          <w:sz w:val="20"/>
          <w:szCs w:val="20"/>
        </w:rPr>
        <w:t xml:space="preserve">mass patterns </w:t>
      </w:r>
      <w:r w:rsidR="009E7866">
        <w:rPr>
          <w:rFonts w:ascii="Times New Roman" w:hAnsi="Times New Roman" w:cs="Times New Roman"/>
          <w:sz w:val="20"/>
          <w:szCs w:val="20"/>
        </w:rPr>
        <w:t xml:space="preserve">indicative of various </w:t>
      </w:r>
      <w:r w:rsidRPr="006F722F">
        <w:rPr>
          <w:rFonts w:ascii="Times New Roman" w:hAnsi="Times New Roman" w:cs="Times New Roman"/>
          <w:sz w:val="20"/>
          <w:szCs w:val="20"/>
        </w:rPr>
        <w:t>different biological building blocks</w:t>
      </w:r>
      <w:r w:rsidR="009E7866">
        <w:rPr>
          <w:rFonts w:ascii="Times New Roman" w:hAnsi="Times New Roman" w:cs="Times New Roman"/>
          <w:sz w:val="20"/>
          <w:szCs w:val="20"/>
        </w:rPr>
        <w:t>. The resulting representation of MS1 peaks as combinations of</w:t>
      </w:r>
      <w:r w:rsidRPr="006F722F">
        <w:rPr>
          <w:rFonts w:ascii="Times New Roman" w:hAnsi="Times New Roman" w:cs="Times New Roman"/>
          <w:sz w:val="20"/>
          <w:szCs w:val="20"/>
        </w:rPr>
        <w:t xml:space="preserve"> Mass2Motifs </w:t>
      </w:r>
      <w:r w:rsidR="009E7866">
        <w:rPr>
          <w:rFonts w:ascii="Times New Roman" w:hAnsi="Times New Roman" w:cs="Times New Roman"/>
          <w:sz w:val="20"/>
          <w:szCs w:val="20"/>
        </w:rPr>
        <w:t xml:space="preserve">reduces </w:t>
      </w:r>
      <w:r w:rsidRPr="006F722F">
        <w:rPr>
          <w:rFonts w:ascii="Times New Roman" w:hAnsi="Times New Roman" w:cs="Times New Roman"/>
          <w:sz w:val="20"/>
          <w:szCs w:val="20"/>
        </w:rPr>
        <w:t>the</w:t>
      </w:r>
      <w:r w:rsidR="009E7866">
        <w:rPr>
          <w:rFonts w:ascii="Times New Roman" w:hAnsi="Times New Roman" w:cs="Times New Roman"/>
          <w:sz w:val="20"/>
          <w:szCs w:val="20"/>
        </w:rPr>
        <w:t xml:space="preserve"> complex</w:t>
      </w:r>
      <w:r w:rsidRPr="006F722F">
        <w:rPr>
          <w:rFonts w:ascii="Times New Roman" w:hAnsi="Times New Roman" w:cs="Times New Roman"/>
          <w:sz w:val="20"/>
          <w:szCs w:val="20"/>
        </w:rPr>
        <w:t xml:space="preserve"> fragmentation data sets into </w:t>
      </w:r>
      <w:r w:rsidR="009E7866">
        <w:rPr>
          <w:rFonts w:ascii="Times New Roman" w:hAnsi="Times New Roman" w:cs="Times New Roman"/>
          <w:sz w:val="20"/>
          <w:szCs w:val="20"/>
        </w:rPr>
        <w:t>a reduced representation that highlights biochemical relationships between MS1 peaks and makes exploration of the data considerably more straightforward</w:t>
      </w:r>
      <w:r w:rsidRPr="006F722F">
        <w:rPr>
          <w:rFonts w:ascii="Times New Roman" w:hAnsi="Times New Roman" w:cs="Times New Roman"/>
          <w:sz w:val="20"/>
          <w:szCs w:val="20"/>
        </w:rPr>
        <w:t xml:space="preserve">. This is particularly helpful for hypothesis-generating research when </w:t>
      </w:r>
      <w:r w:rsidR="00DE58B2">
        <w:rPr>
          <w:rFonts w:ascii="Times New Roman" w:hAnsi="Times New Roman" w:cs="Times New Roman"/>
          <w:sz w:val="20"/>
          <w:szCs w:val="20"/>
        </w:rPr>
        <w:t xml:space="preserve">metabolites </w:t>
      </w:r>
      <w:r w:rsidRPr="006F722F">
        <w:rPr>
          <w:rFonts w:ascii="Times New Roman" w:hAnsi="Times New Roman" w:cs="Times New Roman"/>
          <w:sz w:val="20"/>
          <w:szCs w:val="20"/>
        </w:rPr>
        <w:t>can be quickly classified based on</w:t>
      </w:r>
      <w:r w:rsidR="009E7866">
        <w:rPr>
          <w:rFonts w:ascii="Times New Roman" w:hAnsi="Times New Roman" w:cs="Times New Roman"/>
          <w:sz w:val="20"/>
          <w:szCs w:val="20"/>
        </w:rPr>
        <w:t xml:space="preserve"> the presence of</w:t>
      </w:r>
      <w:r w:rsidRPr="006F722F">
        <w:rPr>
          <w:rFonts w:ascii="Times New Roman" w:hAnsi="Times New Roman" w:cs="Times New Roman"/>
          <w:sz w:val="20"/>
          <w:szCs w:val="20"/>
        </w:rPr>
        <w:t xml:space="preserve"> functional (pathway-related) substructures</w:t>
      </w:r>
      <w:r w:rsidR="009E7866">
        <w:rPr>
          <w:rFonts w:ascii="Times New Roman" w:hAnsi="Times New Roman" w:cs="Times New Roman"/>
          <w:sz w:val="20"/>
          <w:szCs w:val="20"/>
        </w:rPr>
        <w:t>.</w:t>
      </w:r>
    </w:p>
    <w:p w14:paraId="33CD75C2" w14:textId="77777777" w:rsidR="004614ED" w:rsidRPr="00BE3DE7" w:rsidRDefault="001E7B83" w:rsidP="00BE3DE7">
      <w:pPr>
        <w:pStyle w:val="Body"/>
        <w:spacing w:after="0"/>
        <w:rPr>
          <w:rFonts w:ascii="Times New Roman" w:hAnsi="Times New Roman" w:cs="Times New Roman"/>
          <w:sz w:val="20"/>
          <w:szCs w:val="20"/>
        </w:rPr>
      </w:pPr>
      <w:r w:rsidRPr="00BE3DE7">
        <w:rPr>
          <w:rFonts w:ascii="Times New Roman" w:hAnsi="Times New Roman" w:cs="Times New Roman"/>
          <w:sz w:val="20"/>
          <w:szCs w:val="20"/>
        </w:rPr>
        <w:br/>
      </w:r>
      <w:r w:rsidRPr="00BE3DE7">
        <w:rPr>
          <w:rFonts w:ascii="Times New Roman" w:hAnsi="Times New Roman" w:cs="Times New Roman"/>
          <w:noProof/>
          <w:sz w:val="20"/>
          <w:szCs w:val="20"/>
          <w:lang w:eastAsia="en-US"/>
        </w:rPr>
        <w:drawing>
          <wp:inline distT="0" distB="0" distL="0" distR="0" wp14:anchorId="68184107" wp14:editId="0583972B">
            <wp:extent cx="4343400" cy="3149203"/>
            <wp:effectExtent l="0" t="0" r="0" b="635"/>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a:stretch>
                      <a:fillRect/>
                    </a:stretch>
                  </pic:blipFill>
                  <pic:spPr bwMode="auto">
                    <a:xfrm>
                      <a:off x="0" y="0"/>
                      <a:ext cx="4348864" cy="3153165"/>
                    </a:xfrm>
                    <a:prstGeom prst="rect">
                      <a:avLst/>
                    </a:prstGeom>
                    <a:noFill/>
                    <a:ln w="9525">
                      <a:noFill/>
                      <a:miter lim="800000"/>
                      <a:headEnd/>
                      <a:tailEnd/>
                    </a:ln>
                  </pic:spPr>
                </pic:pic>
              </a:graphicData>
            </a:graphic>
          </wp:inline>
        </w:drawing>
      </w:r>
    </w:p>
    <w:p w14:paraId="6C2B65F8" w14:textId="77777777" w:rsidR="00C17BFE" w:rsidRDefault="001E7B83" w:rsidP="000F3F93">
      <w:pPr>
        <w:pStyle w:val="Body"/>
        <w:spacing w:after="0"/>
        <w:jc w:val="both"/>
      </w:pPr>
      <w:r w:rsidRPr="00BE3DE7">
        <w:rPr>
          <w:rFonts w:ascii="Times New Roman" w:hAnsi="Times New Roman" w:cs="Times New Roman"/>
          <w:sz w:val="20"/>
          <w:szCs w:val="20"/>
        </w:rPr>
        <w:t xml:space="preserve">Figure 1: Analogy between </w:t>
      </w:r>
      <w:r w:rsidR="00914775">
        <w:rPr>
          <w:rFonts w:ascii="Times New Roman" w:hAnsi="Times New Roman" w:cs="Times New Roman"/>
          <w:sz w:val="20"/>
          <w:szCs w:val="20"/>
        </w:rPr>
        <w:t xml:space="preserve">LDA for </w:t>
      </w:r>
      <w:r w:rsidRPr="00BE3DE7">
        <w:rPr>
          <w:rFonts w:ascii="Times New Roman" w:hAnsi="Times New Roman" w:cs="Times New Roman"/>
          <w:sz w:val="20"/>
          <w:szCs w:val="20"/>
        </w:rPr>
        <w:t xml:space="preserve">text-mining and MS2LDA. </w:t>
      </w:r>
      <w:r w:rsidR="00914775">
        <w:rPr>
          <w:rFonts w:ascii="Times New Roman" w:hAnsi="Times New Roman" w:cs="Times New Roman"/>
          <w:sz w:val="20"/>
          <w:szCs w:val="20"/>
        </w:rPr>
        <w:t xml:space="preserve">In this example, we can see that traditional LDA has extracted topics that can be interpreted as ‘football related’, ‘business-related’ and ‘environment related’. Each document is a combination of </w:t>
      </w:r>
      <w:r w:rsidR="00743363">
        <w:rPr>
          <w:rFonts w:ascii="Times New Roman" w:hAnsi="Times New Roman" w:cs="Times New Roman"/>
          <w:sz w:val="20"/>
          <w:szCs w:val="20"/>
        </w:rPr>
        <w:t xml:space="preserve">different </w:t>
      </w:r>
      <w:r w:rsidR="00914775">
        <w:rPr>
          <w:rFonts w:ascii="Times New Roman" w:hAnsi="Times New Roman" w:cs="Times New Roman"/>
          <w:sz w:val="20"/>
          <w:szCs w:val="20"/>
        </w:rPr>
        <w:t>topics. I</w:t>
      </w:r>
      <w:r w:rsidRPr="00BE3DE7">
        <w:rPr>
          <w:rFonts w:ascii="Times New Roman" w:hAnsi="Times New Roman" w:cs="Times New Roman"/>
          <w:sz w:val="20"/>
          <w:szCs w:val="20"/>
        </w:rPr>
        <w:t xml:space="preserve">n a similar manner, </w:t>
      </w:r>
      <w:r w:rsidR="00914775">
        <w:rPr>
          <w:rFonts w:ascii="Times New Roman" w:hAnsi="Times New Roman" w:cs="Times New Roman"/>
          <w:sz w:val="20"/>
          <w:szCs w:val="20"/>
        </w:rPr>
        <w:t xml:space="preserve">MS2LDA extracts </w:t>
      </w:r>
      <w:r w:rsidRPr="00BE3DE7">
        <w:rPr>
          <w:rFonts w:ascii="Times New Roman" w:hAnsi="Times New Roman" w:cs="Times New Roman"/>
          <w:sz w:val="20"/>
          <w:szCs w:val="20"/>
        </w:rPr>
        <w:t xml:space="preserve">different sets of concurring mass fragments or losses </w:t>
      </w:r>
      <w:r w:rsidR="009E5CE8">
        <w:rPr>
          <w:rFonts w:ascii="Times New Roman" w:hAnsi="Times New Roman" w:cs="Times New Roman"/>
          <w:sz w:val="20"/>
          <w:szCs w:val="20"/>
        </w:rPr>
        <w:t>(Mass2Motifs)</w:t>
      </w:r>
      <w:r w:rsidR="00914775">
        <w:rPr>
          <w:rFonts w:ascii="Times New Roman" w:hAnsi="Times New Roman" w:cs="Times New Roman"/>
          <w:sz w:val="20"/>
          <w:szCs w:val="20"/>
        </w:rPr>
        <w:t xml:space="preserve"> </w:t>
      </w:r>
      <w:r w:rsidR="00743363">
        <w:rPr>
          <w:rFonts w:ascii="Times New Roman" w:hAnsi="Times New Roman" w:cs="Times New Roman"/>
          <w:sz w:val="20"/>
          <w:szCs w:val="20"/>
        </w:rPr>
        <w:t xml:space="preserve">from the </w:t>
      </w:r>
      <w:r w:rsidR="00743363" w:rsidRPr="00BE3DE7">
        <w:rPr>
          <w:rFonts w:ascii="Times New Roman" w:hAnsi="Times New Roman" w:cs="Times New Roman"/>
          <w:sz w:val="20"/>
          <w:szCs w:val="20"/>
        </w:rPr>
        <w:t>fragmentation spectra of precursor ions</w:t>
      </w:r>
      <w:r w:rsidR="00743363">
        <w:rPr>
          <w:rFonts w:ascii="Times New Roman" w:hAnsi="Times New Roman" w:cs="Times New Roman"/>
          <w:sz w:val="20"/>
          <w:szCs w:val="20"/>
        </w:rPr>
        <w:t xml:space="preserve"> </w:t>
      </w:r>
      <w:r w:rsidR="00914775">
        <w:rPr>
          <w:rFonts w:ascii="Times New Roman" w:hAnsi="Times New Roman" w:cs="Times New Roman"/>
          <w:sz w:val="20"/>
          <w:szCs w:val="20"/>
        </w:rPr>
        <w:t>that can be interpreted as ‘Asparagine-related’, ‘Hexose-related’ and ‘Adenine-related’. Each fragmentation spectra is made up of one or more Mass2Motifs.</w:t>
      </w:r>
    </w:p>
    <w:p w14:paraId="57F3DAC5" w14:textId="77777777" w:rsidR="00C17BFE" w:rsidRDefault="00C17BFE" w:rsidP="00BE3DE7">
      <w:pPr>
        <w:pStyle w:val="Body"/>
        <w:spacing w:after="0"/>
      </w:pPr>
    </w:p>
    <w:p w14:paraId="117A2907" w14:textId="77777777" w:rsidR="00AC1419" w:rsidRDefault="00AC1419" w:rsidP="00BE3DE7">
      <w:pPr>
        <w:pStyle w:val="Body"/>
        <w:spacing w:after="0"/>
      </w:pPr>
    </w:p>
    <w:p w14:paraId="16849BE1" w14:textId="77777777" w:rsidR="00AC1419" w:rsidRDefault="00AC1419" w:rsidP="00BE3DE7">
      <w:pPr>
        <w:pStyle w:val="Body"/>
        <w:spacing w:after="0"/>
      </w:pPr>
    </w:p>
    <w:p w14:paraId="411CA530" w14:textId="77777777" w:rsidR="00C17BFE" w:rsidRPr="00013AED" w:rsidRDefault="00C17BFE" w:rsidP="00C17BFE">
      <w:pPr>
        <w:rPr>
          <w:rFonts w:ascii="Times New Roman" w:hAnsi="Times New Roman" w:cs="Times New Roman"/>
          <w:b/>
          <w:sz w:val="24"/>
        </w:rPr>
      </w:pPr>
      <w:r>
        <w:rPr>
          <w:rFonts w:ascii="Times New Roman" w:hAnsi="Times New Roman" w:cs="Times New Roman"/>
          <w:b/>
          <w:sz w:val="24"/>
        </w:rPr>
        <w:lastRenderedPageBreak/>
        <w:t>2.0 Material</w:t>
      </w:r>
      <w:r w:rsidRPr="00013AED">
        <w:rPr>
          <w:rFonts w:ascii="Times New Roman" w:hAnsi="Times New Roman" w:cs="Times New Roman"/>
          <w:b/>
          <w:sz w:val="24"/>
        </w:rPr>
        <w:t xml:space="preserve"> and Methods</w:t>
      </w:r>
    </w:p>
    <w:p w14:paraId="02F9F251" w14:textId="77777777" w:rsidR="00C17BFE" w:rsidRPr="00013AED" w:rsidRDefault="00C17BFE" w:rsidP="00C17BFE">
      <w:pPr>
        <w:pStyle w:val="Heading2"/>
        <w:rPr>
          <w:rFonts w:ascii="Times New Roman" w:hAnsi="Times New Roman" w:cs="Times New Roman"/>
          <w:sz w:val="22"/>
          <w:szCs w:val="20"/>
        </w:rPr>
      </w:pPr>
      <w:r w:rsidRPr="00013AED">
        <w:rPr>
          <w:rFonts w:ascii="Times New Roman" w:hAnsi="Times New Roman" w:cs="Times New Roman"/>
          <w:sz w:val="22"/>
          <w:szCs w:val="20"/>
        </w:rPr>
        <w:t>2.1 Materials</w:t>
      </w:r>
    </w:p>
    <w:p w14:paraId="49D1B2AA" w14:textId="77777777" w:rsidR="00C17BFE" w:rsidRPr="00013AED" w:rsidRDefault="00C17BFE" w:rsidP="00C17BFE">
      <w:pPr>
        <w:pStyle w:val="Heading3"/>
        <w:rPr>
          <w:rFonts w:ascii="Times New Roman" w:hAnsi="Times New Roman" w:cs="Times New Roman"/>
          <w:sz w:val="20"/>
          <w:szCs w:val="20"/>
        </w:rPr>
      </w:pPr>
      <w:r w:rsidRPr="00013AED">
        <w:rPr>
          <w:rFonts w:ascii="Times New Roman" w:hAnsi="Times New Roman" w:cs="Times New Roman"/>
          <w:sz w:val="22"/>
          <w:szCs w:val="20"/>
        </w:rPr>
        <w:t>2.1.1 Beer samples</w:t>
      </w:r>
    </w:p>
    <w:p w14:paraId="0CC0082B" w14:textId="77777777" w:rsidR="00C17BFE" w:rsidRPr="00013AED" w:rsidRDefault="00C17BFE" w:rsidP="00C17BFE">
      <w:pPr>
        <w:jc w:val="both"/>
        <w:rPr>
          <w:rFonts w:ascii="Times New Roman" w:hAnsi="Times New Roman" w:cs="Times New Roman"/>
          <w:sz w:val="20"/>
          <w:szCs w:val="20"/>
        </w:rPr>
      </w:pPr>
      <w:r w:rsidRPr="00013AED">
        <w:rPr>
          <w:rFonts w:ascii="Times New Roman" w:hAnsi="Times New Roman" w:cs="Times New Roman"/>
          <w:sz w:val="20"/>
          <w:szCs w:val="20"/>
        </w:rPr>
        <w:t>We use</w:t>
      </w:r>
      <w:r>
        <w:rPr>
          <w:rFonts w:ascii="Times New Roman" w:hAnsi="Times New Roman" w:cs="Times New Roman"/>
          <w:sz w:val="20"/>
          <w:szCs w:val="20"/>
        </w:rPr>
        <w:t>d beer samples as representative</w:t>
      </w:r>
      <w:r w:rsidRPr="00013AED">
        <w:rPr>
          <w:rFonts w:ascii="Times New Roman" w:hAnsi="Times New Roman" w:cs="Times New Roman"/>
          <w:sz w:val="20"/>
          <w:szCs w:val="20"/>
        </w:rPr>
        <w:t xml:space="preserve"> of complex mixture</w:t>
      </w:r>
      <w:r>
        <w:rPr>
          <w:rFonts w:ascii="Times New Roman" w:hAnsi="Times New Roman" w:cs="Times New Roman"/>
          <w:sz w:val="20"/>
          <w:szCs w:val="20"/>
        </w:rPr>
        <w:t>s</w:t>
      </w:r>
      <w:r w:rsidRPr="00013AED">
        <w:rPr>
          <w:rFonts w:ascii="Times New Roman" w:hAnsi="Times New Roman" w:cs="Times New Roman"/>
          <w:sz w:val="20"/>
          <w:szCs w:val="20"/>
        </w:rPr>
        <w:t xml:space="preserve"> of diverse biochemically relevant compound classes like amino acids, purines, and sugars. Beer extracts were acquired from three different commercially available beers and one home-brewed beer: </w:t>
      </w:r>
      <w:r w:rsidRPr="00013AED">
        <w:rPr>
          <w:rFonts w:ascii="Times New Roman" w:hAnsi="Times New Roman" w:cs="Times New Roman"/>
          <w:i/>
          <w:sz w:val="20"/>
          <w:szCs w:val="20"/>
        </w:rPr>
        <w:t>Beer1</w:t>
      </w:r>
      <w:r w:rsidRPr="00013AED">
        <w:rPr>
          <w:rFonts w:ascii="Times New Roman" w:hAnsi="Times New Roman" w:cs="Times New Roman"/>
          <w:sz w:val="20"/>
          <w:szCs w:val="20"/>
        </w:rPr>
        <w:t xml:space="preserve"> is sampled from a home-brewed bottle of German Wheat Beer of which the Beer sheet is available (see section 1 in the Supporting Information); </w:t>
      </w:r>
      <w:r w:rsidRPr="00013AED">
        <w:rPr>
          <w:rFonts w:ascii="Times New Roman" w:hAnsi="Times New Roman" w:cs="Times New Roman"/>
          <w:i/>
          <w:sz w:val="20"/>
          <w:szCs w:val="20"/>
        </w:rPr>
        <w:t>Beer2</w:t>
      </w:r>
      <w:r w:rsidRPr="00013AED">
        <w:rPr>
          <w:rFonts w:ascii="Times New Roman" w:hAnsi="Times New Roman" w:cs="Times New Roman"/>
          <w:sz w:val="20"/>
          <w:szCs w:val="20"/>
        </w:rPr>
        <w:t xml:space="preserve"> is sampled from a bottle of ‘Jaw Glyde Ale’ (a Golden/Blond Ale) brewed by JAW Brew (</w:t>
      </w:r>
      <w:hyperlink r:id="rId9">
        <w:r w:rsidRPr="00013AED">
          <w:rPr>
            <w:rStyle w:val="InternetLink"/>
            <w:rFonts w:ascii="Times New Roman" w:hAnsi="Times New Roman" w:cs="Times New Roman"/>
            <w:color w:val="00000A"/>
            <w:sz w:val="20"/>
            <w:szCs w:val="20"/>
            <w:u w:val="none"/>
          </w:rPr>
          <w:t>http://www.jawbrew.co.uk/</w:t>
        </w:r>
      </w:hyperlink>
      <w:r w:rsidRPr="00013AED">
        <w:rPr>
          <w:rFonts w:ascii="Times New Roman" w:hAnsi="Times New Roman" w:cs="Times New Roman"/>
          <w:sz w:val="20"/>
          <w:szCs w:val="20"/>
        </w:rPr>
        <w:t xml:space="preserve">); </w:t>
      </w:r>
      <w:r w:rsidRPr="00013AED">
        <w:rPr>
          <w:rFonts w:ascii="Times New Roman" w:hAnsi="Times New Roman" w:cs="Times New Roman"/>
          <w:i/>
          <w:sz w:val="20"/>
          <w:szCs w:val="20"/>
        </w:rPr>
        <w:t>Beer3</w:t>
      </w:r>
      <w:r w:rsidRPr="00013AED">
        <w:rPr>
          <w:rFonts w:ascii="Times New Roman" w:hAnsi="Times New Roman" w:cs="Times New Roman"/>
          <w:sz w:val="20"/>
          <w:szCs w:val="20"/>
        </w:rPr>
        <w:t xml:space="preserve"> is sampled from a bottle of ‘Seven Giraffes Extraordinary Ale’ (an IPA style of beer) brewed by William Bros. Brewery Company (</w:t>
      </w:r>
      <w:hyperlink r:id="rId10">
        <w:r w:rsidRPr="00013AED">
          <w:rPr>
            <w:rStyle w:val="InternetLink"/>
            <w:rFonts w:ascii="Times New Roman" w:hAnsi="Times New Roman" w:cs="Times New Roman"/>
            <w:color w:val="00000A"/>
            <w:sz w:val="20"/>
            <w:szCs w:val="20"/>
            <w:u w:val="none"/>
          </w:rPr>
          <w:t>http://www.williamsbrosbrew.com/beerboard/bottles/seven-giraffes</w:t>
        </w:r>
      </w:hyperlink>
      <w:r w:rsidRPr="00013AED">
        <w:rPr>
          <w:rFonts w:ascii="Times New Roman" w:hAnsi="Times New Roman" w:cs="Times New Roman"/>
          <w:sz w:val="20"/>
          <w:szCs w:val="20"/>
        </w:rPr>
        <w:t xml:space="preserve">); </w:t>
      </w:r>
      <w:r w:rsidRPr="00013AED">
        <w:rPr>
          <w:rFonts w:ascii="Times New Roman" w:hAnsi="Times New Roman" w:cs="Times New Roman"/>
          <w:i/>
          <w:sz w:val="20"/>
          <w:szCs w:val="20"/>
        </w:rPr>
        <w:t>Beer4</w:t>
      </w:r>
      <w:r w:rsidRPr="00013AED">
        <w:rPr>
          <w:rFonts w:ascii="Times New Roman" w:hAnsi="Times New Roman" w:cs="Times New Roman"/>
          <w:sz w:val="20"/>
          <w:szCs w:val="20"/>
        </w:rPr>
        <w:t xml:space="preserve"> is sampled from a bottle of ‘Black Sheep Ale’ (a Golden Bitter Ale)  (</w:t>
      </w:r>
      <w:hyperlink r:id="rId11">
        <w:r w:rsidRPr="00013AED">
          <w:rPr>
            <w:rStyle w:val="InternetLink"/>
            <w:rFonts w:ascii="Times New Roman" w:hAnsi="Times New Roman" w:cs="Times New Roman"/>
            <w:color w:val="auto"/>
            <w:sz w:val="20"/>
            <w:szCs w:val="20"/>
            <w:u w:val="none"/>
          </w:rPr>
          <w:t>https://www.blacksheepbrewery.com/beers/15/black-sheep-ale</w:t>
        </w:r>
      </w:hyperlink>
      <w:r w:rsidRPr="00013AED">
        <w:rPr>
          <w:rFonts w:ascii="Times New Roman" w:hAnsi="Times New Roman" w:cs="Times New Roman"/>
          <w:sz w:val="20"/>
          <w:szCs w:val="20"/>
        </w:rPr>
        <w:t>).</w:t>
      </w:r>
    </w:p>
    <w:p w14:paraId="3E060D06" w14:textId="77777777" w:rsidR="00C17BFE" w:rsidRPr="00013AED" w:rsidRDefault="00C17BFE" w:rsidP="00C17BFE">
      <w:pPr>
        <w:pStyle w:val="Heading3"/>
        <w:rPr>
          <w:rFonts w:ascii="Times New Roman" w:hAnsi="Times New Roman" w:cs="Times New Roman"/>
          <w:sz w:val="22"/>
          <w:szCs w:val="20"/>
        </w:rPr>
      </w:pPr>
      <w:r w:rsidRPr="00013AED">
        <w:rPr>
          <w:rFonts w:ascii="Times New Roman" w:hAnsi="Times New Roman" w:cs="Times New Roman"/>
          <w:sz w:val="22"/>
          <w:szCs w:val="20"/>
        </w:rPr>
        <w:t>2.1.2 Beer sample preparation</w:t>
      </w:r>
    </w:p>
    <w:p w14:paraId="092E69E3" w14:textId="77777777" w:rsidR="00C17BFE" w:rsidRPr="00013AED" w:rsidRDefault="00C17BFE" w:rsidP="00C17BFE">
      <w:pPr>
        <w:jc w:val="both"/>
        <w:rPr>
          <w:rFonts w:ascii="Times New Roman" w:hAnsi="Times New Roman" w:cs="Times New Roman"/>
          <w:sz w:val="20"/>
          <w:szCs w:val="20"/>
        </w:rPr>
      </w:pPr>
      <w:r w:rsidRPr="00013AED">
        <w:rPr>
          <w:rFonts w:ascii="Times New Roman" w:hAnsi="Times New Roman" w:cs="Times New Roman"/>
          <w:sz w:val="20"/>
          <w:szCs w:val="20"/>
        </w:rPr>
        <w:t>Approximately 10 ml of beer was sampled from each bottle directly after opening and stored at -20 ˚C</w:t>
      </w:r>
      <w:r w:rsidRPr="00013AED" w:rsidDel="00A93A62">
        <w:rPr>
          <w:rFonts w:ascii="Times New Roman" w:hAnsi="Times New Roman" w:cs="Times New Roman"/>
          <w:sz w:val="20"/>
          <w:szCs w:val="20"/>
        </w:rPr>
        <w:t xml:space="preserve"> </w:t>
      </w:r>
      <w:r w:rsidRPr="00013AED">
        <w:rPr>
          <w:rFonts w:ascii="Times New Roman" w:hAnsi="Times New Roman" w:cs="Times New Roman"/>
          <w:sz w:val="20"/>
          <w:szCs w:val="20"/>
        </w:rPr>
        <w:t>before extractions. After thawing, i) 200 µL of beer was mixed with 600 µL of methanol/chloroform, ii) then sonicated for 5 minutes at room temperature; iii) and finally centrifuged for 5 minutes (12,000 g) at room temperature. As well as the four individual extracts, a pooled aliquot of the four beer extracts was prepared. The resulting supernatants were stored at -80 ˚C until analysis.</w:t>
      </w:r>
    </w:p>
    <w:p w14:paraId="54A0E09C" w14:textId="77777777" w:rsidR="00C17BFE" w:rsidRPr="00013AED" w:rsidRDefault="00C17BFE" w:rsidP="00C17BFE">
      <w:pPr>
        <w:pStyle w:val="Heading3"/>
        <w:rPr>
          <w:rFonts w:ascii="Times New Roman" w:hAnsi="Times New Roman" w:cs="Times New Roman"/>
          <w:sz w:val="22"/>
          <w:szCs w:val="20"/>
        </w:rPr>
      </w:pPr>
      <w:r w:rsidRPr="00013AED">
        <w:rPr>
          <w:rFonts w:ascii="Times New Roman" w:hAnsi="Times New Roman" w:cs="Times New Roman"/>
          <w:sz w:val="22"/>
          <w:szCs w:val="20"/>
        </w:rPr>
        <w:t>2.1.3 Chemicals</w:t>
      </w:r>
    </w:p>
    <w:p w14:paraId="3AD5B4E3" w14:textId="77777777" w:rsidR="00C17BFE" w:rsidRPr="00013AED" w:rsidRDefault="00C17BFE" w:rsidP="00C17BFE">
      <w:pPr>
        <w:jc w:val="both"/>
        <w:rPr>
          <w:rFonts w:ascii="Times New Roman" w:hAnsi="Times New Roman" w:cs="Times New Roman"/>
          <w:sz w:val="20"/>
          <w:szCs w:val="20"/>
        </w:rPr>
      </w:pPr>
      <w:r w:rsidRPr="00013AED">
        <w:rPr>
          <w:rFonts w:ascii="Times New Roman" w:hAnsi="Times New Roman" w:cs="Times New Roman"/>
          <w:sz w:val="20"/>
          <w:szCs w:val="20"/>
        </w:rPr>
        <w:t>HPLC-grade methanol, acetonitrile, and analytical reagent grade chloroform were acquired from Fisher Scientific, Loughborough, UK. HPLC grade H</w:t>
      </w:r>
      <w:r w:rsidRPr="00013AED">
        <w:rPr>
          <w:rFonts w:ascii="Times New Roman" w:hAnsi="Times New Roman" w:cs="Times New Roman"/>
          <w:sz w:val="20"/>
          <w:szCs w:val="20"/>
          <w:vertAlign w:val="subscript"/>
        </w:rPr>
        <w:t>2</w:t>
      </w:r>
      <w:r w:rsidRPr="00013AED">
        <w:rPr>
          <w:rFonts w:ascii="Times New Roman" w:hAnsi="Times New Roman" w:cs="Times New Roman"/>
          <w:sz w:val="20"/>
          <w:szCs w:val="20"/>
        </w:rPr>
        <w:t xml:space="preserve">O was purchased from VWR Chemicals, Fountenay-sous-Bois, France. Formic acid (for mass spectrometry) and ammonium carbonate were acquired from Fluka Analytical (Sigma Aldrich), Steinheim, Germany. </w:t>
      </w:r>
    </w:p>
    <w:p w14:paraId="338937BD" w14:textId="77777777" w:rsidR="00C17BFE" w:rsidRDefault="00C17BFE" w:rsidP="00C17BFE">
      <w:pPr>
        <w:pStyle w:val="Heading3"/>
        <w:rPr>
          <w:rFonts w:ascii="Times New Roman" w:hAnsi="Times New Roman" w:cs="Times New Roman"/>
          <w:b/>
        </w:rPr>
      </w:pPr>
    </w:p>
    <w:p w14:paraId="322C2E3E" w14:textId="77777777" w:rsidR="00C17BFE" w:rsidRPr="00013AED" w:rsidRDefault="00C17BFE" w:rsidP="00C17BFE">
      <w:pPr>
        <w:pStyle w:val="Heading3"/>
        <w:rPr>
          <w:rFonts w:ascii="Times New Roman" w:hAnsi="Times New Roman" w:cs="Times New Roman"/>
          <w:b/>
        </w:rPr>
      </w:pPr>
      <w:r w:rsidRPr="00013AED">
        <w:rPr>
          <w:rFonts w:ascii="Times New Roman" w:hAnsi="Times New Roman" w:cs="Times New Roman"/>
          <w:b/>
        </w:rPr>
        <w:t>2.2 Methods</w:t>
      </w:r>
    </w:p>
    <w:p w14:paraId="63F6DF88" w14:textId="77777777" w:rsidR="00C17BFE" w:rsidRPr="00013AED" w:rsidRDefault="00C17BFE" w:rsidP="00C17BFE">
      <w:pPr>
        <w:pStyle w:val="Heading3"/>
        <w:rPr>
          <w:rFonts w:ascii="Times New Roman" w:hAnsi="Times New Roman" w:cs="Times New Roman"/>
          <w:sz w:val="22"/>
        </w:rPr>
      </w:pPr>
      <w:r w:rsidRPr="00013AED">
        <w:rPr>
          <w:rFonts w:ascii="Times New Roman" w:hAnsi="Times New Roman" w:cs="Times New Roman"/>
          <w:sz w:val="22"/>
        </w:rPr>
        <w:t>2.2</w:t>
      </w:r>
      <w:r>
        <w:rPr>
          <w:rFonts w:ascii="Times New Roman" w:hAnsi="Times New Roman" w:cs="Times New Roman"/>
          <w:sz w:val="22"/>
        </w:rPr>
        <w:t>.1</w:t>
      </w:r>
      <w:r w:rsidRPr="00013AED">
        <w:rPr>
          <w:rFonts w:ascii="Times New Roman" w:hAnsi="Times New Roman" w:cs="Times New Roman"/>
          <w:sz w:val="22"/>
        </w:rPr>
        <w:t xml:space="preserve"> Analytical platform</w:t>
      </w:r>
    </w:p>
    <w:p w14:paraId="10EA4A89" w14:textId="77777777" w:rsidR="00C17BFE" w:rsidRPr="00013AED" w:rsidRDefault="00C17BFE" w:rsidP="00C17BFE">
      <w:pPr>
        <w:jc w:val="both"/>
        <w:rPr>
          <w:rFonts w:ascii="Times New Roman" w:hAnsi="Times New Roman" w:cs="Times New Roman"/>
          <w:sz w:val="20"/>
        </w:rPr>
      </w:pPr>
      <w:r w:rsidRPr="00013AED">
        <w:rPr>
          <w:rFonts w:ascii="Times New Roman" w:hAnsi="Times New Roman" w:cs="Times New Roman"/>
          <w:sz w:val="20"/>
        </w:rPr>
        <w:t>A Thermo Scientific Ultimate 3000 RSLCnano liquid chromatography system (Thermo Scientific, CA, USA) was used. That system was coupled to a Thermo Scientific Q-Exactive Orbitrap mass spectrometer equipped with a HESI II interface (Thermo Scientific, Hemel Hempstead, UK). Thermo Xcalibur Tune software (version 2.5) was used for instrument control and data acquisition.</w:t>
      </w:r>
    </w:p>
    <w:p w14:paraId="073A335A" w14:textId="77777777" w:rsidR="00C17BFE" w:rsidRPr="00013AED" w:rsidRDefault="00C17BFE" w:rsidP="00C17BFE">
      <w:pPr>
        <w:pStyle w:val="Heading3"/>
        <w:rPr>
          <w:rFonts w:ascii="Times New Roman" w:hAnsi="Times New Roman" w:cs="Times New Roman"/>
          <w:sz w:val="22"/>
        </w:rPr>
      </w:pPr>
      <w:r w:rsidRPr="00013AED">
        <w:rPr>
          <w:rFonts w:ascii="Times New Roman" w:hAnsi="Times New Roman" w:cs="Times New Roman"/>
          <w:sz w:val="22"/>
        </w:rPr>
        <w:t>2.2.2 LC settings</w:t>
      </w:r>
    </w:p>
    <w:p w14:paraId="5ED0C568" w14:textId="77777777" w:rsidR="00C17BFE" w:rsidRPr="00013AED" w:rsidRDefault="00C17BFE" w:rsidP="00C17BFE">
      <w:pPr>
        <w:jc w:val="both"/>
        <w:rPr>
          <w:rFonts w:ascii="Times New Roman" w:hAnsi="Times New Roman" w:cs="Times New Roman"/>
          <w:sz w:val="20"/>
        </w:rPr>
      </w:pPr>
      <w:r w:rsidRPr="00013AED">
        <w:rPr>
          <w:rFonts w:ascii="Times New Roman" w:hAnsi="Times New Roman" w:cs="Times New Roman"/>
          <w:sz w:val="20"/>
        </w:rPr>
        <w:t xml:space="preserve">Column temperature was maintained at 25 °C. The HILIC separation was performed with a SeQuant ZIC-pHILIC column (150 x 4.6 mm, 5 µm) equipped with the corresponding pre-column (Merck Sequant, Darmstadt, Germany). A linear biphasic LC gradient was conducted from 80% B to 20% B over 15 min, followed by a 2 min wash with 5% B, and 7 min re-equilibration with 80% B, where solvent B is acetonitrile and solvent A is 20 mM ammonium carbonate in water. The flow rate was 300 μL/min, column temperature was held at 25 °C, injection volume was 10 μL, and samples were maintained at 4 °C in the autosampler </w:t>
      </w:r>
      <w:r w:rsidR="005033C7" w:rsidRPr="00013AED">
        <w:rPr>
          <w:rFonts w:ascii="Times New Roman" w:hAnsi="Times New Roman" w:cs="Times New Roman"/>
          <w:sz w:val="20"/>
        </w:rPr>
        <w:fldChar w:fldCharType="begin"/>
      </w:r>
      <w:r w:rsidRPr="00013AED">
        <w:rPr>
          <w:rFonts w:ascii="Times New Roman" w:hAnsi="Times New Roman" w:cs="Times New Roman"/>
          <w:sz w:val="20"/>
        </w:rPr>
        <w:instrText>ADDIN EN.CITE &lt;EndNote&gt;&lt;Cite&gt;&lt;Author&gt;Creek&lt;/Author&gt;&lt;Year&gt;2011&lt;/Year&gt;&lt;RecNum&gt;798&lt;/RecNum&gt;&lt;DisplayText&gt;[1]&lt;/DisplayText&gt;&lt;record&gt;&lt;rec-number&gt;798&lt;/rec-number&gt;&lt;foreign-keys&gt;&lt;key app="EN" db-id="pvd09p5xxesz9qestsq5rzzpp5zdtsxz02dr" timestamp="1361800582"&gt;798&lt;/key&gt;&lt;/foreign-keys&gt;&lt;ref-type name="Journal Article"&gt;17&lt;/ref-type&gt;&lt;contributors&gt;&lt;authors&gt;&lt;author&gt;Creek, Darren J.&lt;/author&gt;&lt;author&gt;Jankevics, Andris&lt;/author&gt;&lt;author&gt;Breitling, Rainer&lt;/author&gt;&lt;author&gt;Watson, David G.&lt;/author&gt;&lt;author&gt;Barrett, Michael P.&lt;/author&gt;&lt;author&gt;Burgess, Karl E. V.&lt;/author&gt;&lt;/authors&gt;&lt;/contributors&gt;&lt;titles&gt;&lt;title&gt;Toward Global Metabolomics Analysis with Hydrophilic Interaction Liquid Chromatography–Mass Spectrometry: Improved Metabolite Identification by Retention Time Prediction&lt;/title&gt;&lt;secondary-title&gt;Analytical Chemistry&lt;/secondary-title&gt;&lt;/titles&gt;&lt;periodical&gt;&lt;full-title&gt;Analytical Chemistry&lt;/full-title&gt;&lt;/periodical&gt;&lt;pages&gt;8703-8710&lt;/pages&gt;&lt;volume&gt;83&lt;/volume&gt;&lt;number&gt;22&lt;/number&gt;&lt;dates&gt;&lt;year&gt;2011&lt;/year&gt;&lt;pub-dates&gt;&lt;date&gt;2011/11/15&lt;/date&gt;&lt;/pub-dates&gt;&lt;/dates&gt;&lt;publisher&gt;American Chemical Society&lt;/publisher&gt;&lt;isbn&gt;0003-2700&lt;/isbn&gt;&lt;urls&gt;&lt;related-urls&gt;&lt;url&gt;http://dx.doi.org/10.1021/ac2021823&lt;/url&gt;&lt;/related-urls&gt;&lt;/urls&gt;&lt;electronic-resource-num&gt;10.1021/ac2021823&lt;/electronic-resource-num&gt;&lt;access-date&gt;2013/02/25&lt;/access-date&gt;&lt;/record&gt;&lt;/Cite&gt;&lt;/EndNote&gt;</w:instrText>
      </w:r>
      <w:r w:rsidR="005033C7" w:rsidRPr="00013AED">
        <w:rPr>
          <w:rFonts w:ascii="Times New Roman" w:hAnsi="Times New Roman" w:cs="Times New Roman"/>
          <w:sz w:val="20"/>
        </w:rPr>
        <w:fldChar w:fldCharType="separate"/>
      </w:r>
      <w:bookmarkStart w:id="19" w:name="__Fieldmark__85_1150690132"/>
      <w:r w:rsidRPr="00013AED">
        <w:rPr>
          <w:rFonts w:ascii="Times New Roman" w:hAnsi="Times New Roman" w:cs="Times New Roman"/>
          <w:sz w:val="20"/>
        </w:rPr>
        <w:t>[</w:t>
      </w:r>
      <w:bookmarkStart w:id="20" w:name="__Fieldmark__145_4988996"/>
      <w:r w:rsidRPr="00013AED">
        <w:rPr>
          <w:rFonts w:ascii="Times New Roman" w:hAnsi="Times New Roman" w:cs="Times New Roman"/>
          <w:sz w:val="20"/>
        </w:rPr>
        <w:t>1]</w:t>
      </w:r>
      <w:r w:rsidR="005033C7" w:rsidRPr="00013AED">
        <w:rPr>
          <w:rFonts w:ascii="Times New Roman" w:hAnsi="Times New Roman" w:cs="Times New Roman"/>
          <w:sz w:val="20"/>
        </w:rPr>
        <w:fldChar w:fldCharType="end"/>
      </w:r>
      <w:bookmarkEnd w:id="19"/>
      <w:bookmarkEnd w:id="20"/>
      <w:r w:rsidRPr="00013AED">
        <w:rPr>
          <w:rFonts w:ascii="Times New Roman" w:hAnsi="Times New Roman" w:cs="Times New Roman"/>
          <w:sz w:val="20"/>
        </w:rPr>
        <w:t xml:space="preserve">. </w:t>
      </w:r>
    </w:p>
    <w:p w14:paraId="0A320C17" w14:textId="77777777" w:rsidR="00C17BFE" w:rsidRPr="00013AED" w:rsidRDefault="00C17BFE" w:rsidP="00C17BFE">
      <w:pPr>
        <w:pStyle w:val="Heading3"/>
        <w:rPr>
          <w:rFonts w:ascii="Times New Roman" w:hAnsi="Times New Roman" w:cs="Times New Roman"/>
          <w:sz w:val="22"/>
        </w:rPr>
      </w:pPr>
      <w:r w:rsidRPr="00013AED">
        <w:rPr>
          <w:rFonts w:ascii="Times New Roman" w:hAnsi="Times New Roman" w:cs="Times New Roman"/>
          <w:sz w:val="22"/>
        </w:rPr>
        <w:t>2.2.3 MS and MS/MS settings</w:t>
      </w:r>
    </w:p>
    <w:p w14:paraId="3D0671A6" w14:textId="77777777" w:rsidR="00C17BFE" w:rsidRPr="00013AED" w:rsidRDefault="00C17BFE" w:rsidP="00C17BFE">
      <w:pPr>
        <w:pStyle w:val="Heading4"/>
        <w:rPr>
          <w:rFonts w:ascii="Times New Roman" w:hAnsi="Times New Roman" w:cs="Times New Roman"/>
          <w:sz w:val="20"/>
          <w:szCs w:val="20"/>
        </w:rPr>
      </w:pPr>
      <w:r w:rsidRPr="00013AED">
        <w:rPr>
          <w:rFonts w:ascii="Times New Roman" w:hAnsi="Times New Roman" w:cs="Times New Roman"/>
          <w:sz w:val="20"/>
          <w:szCs w:val="20"/>
        </w:rPr>
        <w:t>Positive Negative Ionization Combined Fragmentation Mode</w:t>
      </w:r>
      <w:r>
        <w:rPr>
          <w:rFonts w:ascii="Times New Roman" w:hAnsi="Times New Roman" w:cs="Times New Roman"/>
          <w:sz w:val="20"/>
          <w:szCs w:val="20"/>
        </w:rPr>
        <w:t>:</w:t>
      </w:r>
    </w:p>
    <w:p w14:paraId="3B42B5FC" w14:textId="77777777" w:rsidR="00C17BFE" w:rsidRPr="00013AED" w:rsidRDefault="00C17BFE" w:rsidP="00C17BFE">
      <w:pPr>
        <w:jc w:val="both"/>
        <w:rPr>
          <w:rFonts w:ascii="Times New Roman" w:hAnsi="Times New Roman" w:cs="Times New Roman"/>
          <w:sz w:val="20"/>
          <w:szCs w:val="20"/>
          <w:shd w:val="clear" w:color="auto" w:fill="C0C0C0"/>
        </w:rPr>
      </w:pPr>
      <w:r w:rsidRPr="00013AED">
        <w:rPr>
          <w:rFonts w:ascii="Times New Roman" w:hAnsi="Times New Roman" w:cs="Times New Roman"/>
          <w:sz w:val="20"/>
          <w:szCs w:val="20"/>
        </w:rPr>
        <w:t>A duty cycle consisted of a full scan in positive ionization mode, followed by a TopN data dependent MS/MS (MS2) fragmentation event taking the 10 most abundant ion species not on the dynamic exclusion list, followed by the same two scan events in negative ionization mode. More d</w:t>
      </w:r>
      <w:r>
        <w:rPr>
          <w:rFonts w:ascii="Times New Roman" w:hAnsi="Times New Roman" w:cs="Times New Roman"/>
          <w:sz w:val="20"/>
          <w:szCs w:val="20"/>
        </w:rPr>
        <w:t>etails can be found in section 2</w:t>
      </w:r>
      <w:r w:rsidRPr="00013AED">
        <w:rPr>
          <w:rFonts w:ascii="Times New Roman" w:hAnsi="Times New Roman" w:cs="Times New Roman"/>
          <w:sz w:val="20"/>
          <w:szCs w:val="20"/>
        </w:rPr>
        <w:t>.1 of the Supporting Information. Most importantly, MS/MS fragmentation spectra were acquired using stepped higher collision dissociation (HCD) combining 25.2, 60.0, and 94.8 normalized collision energies (NCEs) in one MS2 scan.</w:t>
      </w:r>
    </w:p>
    <w:p w14:paraId="094C65BC" w14:textId="77777777" w:rsidR="00C17BFE" w:rsidRPr="00013AED" w:rsidRDefault="00C17BFE" w:rsidP="00C17BFE">
      <w:pPr>
        <w:pStyle w:val="Heading4"/>
        <w:rPr>
          <w:rFonts w:ascii="Times New Roman" w:hAnsi="Times New Roman" w:cs="Times New Roman"/>
          <w:sz w:val="20"/>
          <w:szCs w:val="20"/>
        </w:rPr>
      </w:pPr>
      <w:r w:rsidRPr="00013AED">
        <w:rPr>
          <w:rFonts w:ascii="Times New Roman" w:hAnsi="Times New Roman" w:cs="Times New Roman"/>
          <w:sz w:val="20"/>
          <w:szCs w:val="20"/>
        </w:rPr>
        <w:t>Positive or Negative Ionization Separate Fragmentation modes:</w:t>
      </w:r>
    </w:p>
    <w:p w14:paraId="52E780F6" w14:textId="77777777" w:rsidR="00C17BFE" w:rsidRPr="00013AED" w:rsidRDefault="00C17BFE" w:rsidP="00C17BFE">
      <w:pPr>
        <w:jc w:val="both"/>
        <w:rPr>
          <w:rFonts w:ascii="Times New Roman" w:hAnsi="Times New Roman" w:cs="Times New Roman"/>
          <w:sz w:val="20"/>
          <w:szCs w:val="20"/>
        </w:rPr>
      </w:pPr>
      <w:r w:rsidRPr="00013AED">
        <w:rPr>
          <w:rFonts w:ascii="Times New Roman" w:hAnsi="Times New Roman" w:cs="Times New Roman"/>
          <w:sz w:val="20"/>
          <w:szCs w:val="20"/>
        </w:rPr>
        <w:t>More d</w:t>
      </w:r>
      <w:r>
        <w:rPr>
          <w:rFonts w:ascii="Times New Roman" w:hAnsi="Times New Roman" w:cs="Times New Roman"/>
          <w:sz w:val="20"/>
          <w:szCs w:val="20"/>
        </w:rPr>
        <w:t>etails can be found in section 2</w:t>
      </w:r>
      <w:r w:rsidRPr="00013AED">
        <w:rPr>
          <w:rFonts w:ascii="Times New Roman" w:hAnsi="Times New Roman" w:cs="Times New Roman"/>
          <w:sz w:val="20"/>
          <w:szCs w:val="20"/>
        </w:rPr>
        <w:t xml:space="preserve">.2 of the Supporting Information. The duty cycle consisted of one full scan (MS1) event and one Top10 MS/MS (MS2) fragmentation event. </w:t>
      </w:r>
    </w:p>
    <w:p w14:paraId="164B48E4" w14:textId="77777777" w:rsidR="00C17BFE" w:rsidRPr="00013AED" w:rsidRDefault="00C17BFE" w:rsidP="00C17BFE">
      <w:pPr>
        <w:pStyle w:val="Heading4"/>
        <w:rPr>
          <w:rFonts w:ascii="Times New Roman" w:hAnsi="Times New Roman" w:cs="Times New Roman"/>
          <w:sz w:val="20"/>
          <w:szCs w:val="20"/>
        </w:rPr>
      </w:pPr>
      <w:r w:rsidRPr="00013AED">
        <w:rPr>
          <w:rFonts w:ascii="Times New Roman" w:hAnsi="Times New Roman" w:cs="Times New Roman"/>
          <w:sz w:val="20"/>
          <w:szCs w:val="20"/>
        </w:rPr>
        <w:lastRenderedPageBreak/>
        <w:t>Positive Negative Ionization Combined Full Scan Mode</w:t>
      </w:r>
      <w:r>
        <w:rPr>
          <w:rFonts w:ascii="Times New Roman" w:hAnsi="Times New Roman" w:cs="Times New Roman"/>
          <w:sz w:val="20"/>
          <w:szCs w:val="20"/>
        </w:rPr>
        <w:t>:</w:t>
      </w:r>
    </w:p>
    <w:p w14:paraId="61381F67" w14:textId="77777777" w:rsidR="00C17BFE" w:rsidRPr="00013AED" w:rsidRDefault="00C17BFE" w:rsidP="00C17BFE">
      <w:pPr>
        <w:jc w:val="both"/>
        <w:rPr>
          <w:rFonts w:ascii="Times New Roman" w:hAnsi="Times New Roman" w:cs="Times New Roman"/>
          <w:sz w:val="20"/>
          <w:szCs w:val="20"/>
        </w:rPr>
      </w:pPr>
      <w:r w:rsidRPr="00013AED">
        <w:rPr>
          <w:rFonts w:ascii="Times New Roman" w:hAnsi="Times New Roman" w:cs="Times New Roman"/>
          <w:sz w:val="20"/>
          <w:szCs w:val="20"/>
        </w:rPr>
        <w:t xml:space="preserve">As for the combined files, with the following modifications: full scan (MS1) resolution was set to 70,000. The duty cycle consisted of two full scan (MS1) events. </w:t>
      </w:r>
    </w:p>
    <w:p w14:paraId="4119A4AF" w14:textId="77777777" w:rsidR="00C17BFE" w:rsidRPr="00013AED" w:rsidRDefault="00C17BFE" w:rsidP="00C17BFE">
      <w:pPr>
        <w:pStyle w:val="Heading3"/>
        <w:rPr>
          <w:rFonts w:ascii="Times New Roman" w:hAnsi="Times New Roman" w:cs="Times New Roman"/>
        </w:rPr>
      </w:pPr>
      <w:r w:rsidRPr="00013AED">
        <w:rPr>
          <w:rFonts w:ascii="Times New Roman" w:hAnsi="Times New Roman" w:cs="Times New Roman"/>
          <w:sz w:val="22"/>
        </w:rPr>
        <w:t>2.2.4 Data acquisition</w:t>
      </w:r>
    </w:p>
    <w:p w14:paraId="0FCFA77E" w14:textId="77777777" w:rsidR="00C17BFE" w:rsidRPr="00013AED" w:rsidRDefault="00C17BFE" w:rsidP="00C17BFE">
      <w:pPr>
        <w:jc w:val="both"/>
        <w:rPr>
          <w:rFonts w:ascii="Times New Roman" w:hAnsi="Times New Roman" w:cs="Times New Roman"/>
          <w:sz w:val="20"/>
        </w:rPr>
      </w:pPr>
      <w:r w:rsidRPr="00013AED">
        <w:rPr>
          <w:rFonts w:ascii="Times New Roman" w:hAnsi="Times New Roman" w:cs="Times New Roman"/>
          <w:sz w:val="20"/>
        </w:rPr>
        <w:t>The workflow</w:t>
      </w:r>
      <w:r>
        <w:rPr>
          <w:rFonts w:ascii="Times New Roman" w:hAnsi="Times New Roman" w:cs="Times New Roman"/>
          <w:sz w:val="20"/>
        </w:rPr>
        <w:t xml:space="preserve"> was</w:t>
      </w:r>
      <w:r w:rsidRPr="00013AED">
        <w:rPr>
          <w:rFonts w:ascii="Times New Roman" w:hAnsi="Times New Roman" w:cs="Times New Roman"/>
          <w:sz w:val="20"/>
        </w:rPr>
        <w:t xml:space="preserve"> inspired by Creek et al.</w:t>
      </w:r>
      <w:r w:rsidR="001D635D">
        <w:rPr>
          <w:rFonts w:ascii="Times New Roman" w:hAnsi="Times New Roman" w:cs="Times New Roman"/>
          <w:sz w:val="20"/>
        </w:rPr>
        <w:t>, 2011,</w:t>
      </w:r>
      <w:r w:rsidRPr="00013AED">
        <w:rPr>
          <w:rFonts w:ascii="Times New Roman" w:hAnsi="Times New Roman" w:cs="Times New Roman"/>
          <w:sz w:val="20"/>
        </w:rPr>
        <w:t xml:space="preserve"> </w:t>
      </w:r>
      <w:r>
        <w:rPr>
          <w:rFonts w:ascii="Times New Roman" w:hAnsi="Times New Roman" w:cs="Times New Roman"/>
          <w:sz w:val="20"/>
        </w:rPr>
        <w:t>where</w:t>
      </w:r>
      <w:r w:rsidRPr="00013AED">
        <w:rPr>
          <w:rFonts w:ascii="Times New Roman" w:hAnsi="Times New Roman" w:cs="Times New Roman"/>
          <w:sz w:val="20"/>
        </w:rPr>
        <w:t xml:space="preserve"> samples were measured in randomized order </w:t>
      </w:r>
      <w:r w:rsidR="005033C7" w:rsidRPr="00013AED">
        <w:rPr>
          <w:rFonts w:ascii="Times New Roman" w:hAnsi="Times New Roman" w:cs="Times New Roman"/>
          <w:sz w:val="20"/>
        </w:rPr>
        <w:fldChar w:fldCharType="begin"/>
      </w:r>
      <w:r w:rsidR="008C147F">
        <w:rPr>
          <w:rFonts w:ascii="Times New Roman" w:hAnsi="Times New Roman" w:cs="Times New Roman"/>
          <w:sz w:val="20"/>
        </w:rPr>
        <w:instrText xml:space="preserve"> ADDIN EN.CITE &lt;EndNote&gt;&lt;Cite&gt;&lt;Author&gt;Creek&lt;/Author&gt;&lt;Year&gt;2011&lt;/Year&gt;&lt;RecNum&gt;798&lt;/RecNum&gt;&lt;DisplayText&gt;[30]&lt;/DisplayText&gt;&lt;record&gt;&lt;rec-number&gt;798&lt;/rec-number&gt;&lt;foreign-keys&gt;&lt;key app="EN" db-id="pvd09p5xxesz9qestsq5rzzpp5zdtsxz02dr" timestamp="1361800582"&gt;798&lt;/key&gt;&lt;/foreign-keys&gt;&lt;ref-type name="Journal Article"&gt;17&lt;/ref-type&gt;&lt;contributors&gt;&lt;authors&gt;&lt;author&gt;Creek, Darren J.&lt;/author&gt;&lt;author&gt;Jankevics, Andris&lt;/author&gt;&lt;author&gt;Breitling, Rainer&lt;/author&gt;&lt;author&gt;Watson, David G.&lt;/author&gt;&lt;author&gt;Barrett, Michael P.&lt;/author&gt;&lt;author&gt;Burgess, Karl E. V.&lt;/author&gt;&lt;/authors&gt;&lt;/contributors&gt;&lt;titles&gt;&lt;title&gt;Toward Global Metabolomics Analysis with Hydrophilic Interaction Liquid Chromatography–Mass Spectrometry: Improved Metabolite Identification by Retention Time Prediction&lt;/title&gt;&lt;secondary-title&gt;Analytical Chemistry&lt;/secondary-title&gt;&lt;/titles&gt;&lt;periodical&gt;&lt;full-title&gt;Analytical Chemistry&lt;/full-title&gt;&lt;/periodical&gt;&lt;pages&gt;8703-8710&lt;/pages&gt;&lt;volume&gt;83&lt;/volume&gt;&lt;number&gt;22&lt;/number&gt;&lt;dates&gt;&lt;year&gt;2011&lt;/year&gt;&lt;pub-dates&gt;&lt;date&gt;2011/11/15&lt;/date&gt;&lt;/pub-dates&gt;&lt;/dates&gt;&lt;publisher&gt;American Chemical Society&lt;/publisher&gt;&lt;isbn&gt;0003-2700&lt;/isbn&gt;&lt;urls&gt;&lt;related-urls&gt;&lt;url&gt;http://dx.doi.org/10.1021/ac2021823&lt;/url&gt;&lt;/related-urls&gt;&lt;/urls&gt;&lt;electronic-resource-num&gt;10.1021/ac2021823&lt;/electronic-resource-num&gt;&lt;access-date&gt;2013/02/25&lt;/access-date&gt;&lt;/record&gt;&lt;/Cite&gt;&lt;/EndNote&gt;</w:instrText>
      </w:r>
      <w:r w:rsidR="005033C7" w:rsidRPr="00013AED">
        <w:rPr>
          <w:rFonts w:ascii="Times New Roman" w:hAnsi="Times New Roman" w:cs="Times New Roman"/>
          <w:sz w:val="20"/>
        </w:rPr>
        <w:fldChar w:fldCharType="separate"/>
      </w:r>
      <w:r w:rsidR="008C147F">
        <w:rPr>
          <w:rFonts w:ascii="Times New Roman" w:hAnsi="Times New Roman" w:cs="Times New Roman"/>
          <w:noProof/>
          <w:sz w:val="20"/>
        </w:rPr>
        <w:t>[30]</w:t>
      </w:r>
      <w:r w:rsidR="005033C7" w:rsidRPr="00013AED">
        <w:rPr>
          <w:rFonts w:ascii="Times New Roman" w:hAnsi="Times New Roman" w:cs="Times New Roman"/>
          <w:sz w:val="20"/>
        </w:rPr>
        <w:fldChar w:fldCharType="end"/>
      </w:r>
      <w:r w:rsidRPr="00013AED">
        <w:rPr>
          <w:rFonts w:ascii="Times New Roman" w:hAnsi="Times New Roman" w:cs="Times New Roman"/>
          <w:sz w:val="20"/>
        </w:rPr>
        <w:t xml:space="preserve">. </w:t>
      </w:r>
      <w:r>
        <w:rPr>
          <w:rFonts w:ascii="Times New Roman" w:hAnsi="Times New Roman" w:cs="Times New Roman"/>
          <w:sz w:val="20"/>
        </w:rPr>
        <w:t>D</w:t>
      </w:r>
      <w:r w:rsidRPr="00013AED">
        <w:rPr>
          <w:rFonts w:ascii="Times New Roman" w:hAnsi="Times New Roman" w:cs="Times New Roman"/>
          <w:sz w:val="20"/>
        </w:rPr>
        <w:t xml:space="preserve">etails can be found in section </w:t>
      </w:r>
      <w:r>
        <w:rPr>
          <w:rFonts w:ascii="Times New Roman" w:hAnsi="Times New Roman" w:cs="Times New Roman"/>
          <w:sz w:val="20"/>
        </w:rPr>
        <w:t>3</w:t>
      </w:r>
      <w:r w:rsidRPr="00013AED">
        <w:rPr>
          <w:rFonts w:ascii="Times New Roman" w:hAnsi="Times New Roman" w:cs="Times New Roman"/>
          <w:sz w:val="20"/>
        </w:rPr>
        <w:t xml:space="preserve"> in the Supporting Information.</w:t>
      </w:r>
    </w:p>
    <w:p w14:paraId="2C593F0D" w14:textId="77777777" w:rsidR="00C17BFE" w:rsidRPr="003C56EB" w:rsidRDefault="00C17BFE" w:rsidP="00C17BFE">
      <w:pPr>
        <w:pStyle w:val="Heading3"/>
        <w:rPr>
          <w:rFonts w:ascii="Times New Roman" w:hAnsi="Times New Roman" w:cs="Times New Roman"/>
          <w:b/>
        </w:rPr>
      </w:pPr>
      <w:r w:rsidRPr="003C56EB">
        <w:rPr>
          <w:rFonts w:ascii="Times New Roman" w:hAnsi="Times New Roman" w:cs="Times New Roman"/>
          <w:b/>
        </w:rPr>
        <w:t>2.3 MS2LDA workflow</w:t>
      </w:r>
    </w:p>
    <w:p w14:paraId="76D4AAFD" w14:textId="77777777" w:rsidR="00A009F8" w:rsidRPr="00013AED" w:rsidRDefault="00C17BFE" w:rsidP="00C17BFE">
      <w:pPr>
        <w:jc w:val="both"/>
        <w:rPr>
          <w:rFonts w:ascii="Times New Roman" w:hAnsi="Times New Roman" w:cs="Times New Roman"/>
          <w:sz w:val="20"/>
        </w:rPr>
      </w:pPr>
      <w:r w:rsidRPr="00013AED">
        <w:rPr>
          <w:rFonts w:ascii="Times New Roman" w:hAnsi="Times New Roman" w:cs="Times New Roman"/>
          <w:sz w:val="20"/>
        </w:rPr>
        <w:t>The MS2LDA workflow consists of two stages: i) the data conversion stage, which prepares the acquired fragmentation data into suitable input format for the workflow, followed by ii) the Mass2Motif discovery stage, which performs topic modelling via LDA to discover mass fragmental patterns, assigns potential candidate elemental formulae to MS1 and MS2 peaks, and visualises the Mass2Motifs in an interactive environment. The complete MS2LDA workflow is schematically illustrated in Figure 2 and more details can be found in section</w:t>
      </w:r>
      <w:r>
        <w:rPr>
          <w:rFonts w:ascii="Times New Roman" w:hAnsi="Times New Roman" w:cs="Times New Roman"/>
          <w:sz w:val="20"/>
        </w:rPr>
        <w:t xml:space="preserve"> 4 </w:t>
      </w:r>
      <w:r w:rsidRPr="00013AED">
        <w:rPr>
          <w:rFonts w:ascii="Times New Roman" w:hAnsi="Times New Roman" w:cs="Times New Roman"/>
          <w:sz w:val="20"/>
        </w:rPr>
        <w:t>of the Supporting Information.</w:t>
      </w:r>
    </w:p>
    <w:p w14:paraId="57B0A0DF" w14:textId="7C054B1B" w:rsidR="00C17BFE" w:rsidRDefault="00E0457F" w:rsidP="00C17BFE">
      <w:pPr>
        <w:spacing w:after="0" w:line="259" w:lineRule="auto"/>
      </w:pPr>
      <w:r>
        <w:rPr>
          <w:noProof/>
          <w:sz w:val="16"/>
          <w:szCs w:val="16"/>
          <w:lang w:val="en-US" w:eastAsia="en-US"/>
        </w:rPr>
        <w:drawing>
          <wp:inline distT="0" distB="0" distL="0" distR="0" wp14:anchorId="721F3521" wp14:editId="2337B9E5">
            <wp:extent cx="4268390" cy="20240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pdf"/>
                    <pic:cNvPicPr/>
                  </pic:nvPicPr>
                  <pic:blipFill>
                    <a:blip r:embed="rId12">
                      <a:extLst>
                        <a:ext uri="{28A0092B-C50C-407E-A947-70E740481C1C}">
                          <a14:useLocalDpi xmlns:a14="http://schemas.microsoft.com/office/drawing/2010/main" val="0"/>
                        </a:ext>
                      </a:extLst>
                    </a:blip>
                    <a:stretch>
                      <a:fillRect/>
                    </a:stretch>
                  </pic:blipFill>
                  <pic:spPr>
                    <a:xfrm>
                      <a:off x="0" y="0"/>
                      <a:ext cx="4288955" cy="2033761"/>
                    </a:xfrm>
                    <a:prstGeom prst="rect">
                      <a:avLst/>
                    </a:prstGeom>
                  </pic:spPr>
                </pic:pic>
              </a:graphicData>
            </a:graphic>
          </wp:inline>
        </w:drawing>
      </w:r>
    </w:p>
    <w:p w14:paraId="2E1879AF" w14:textId="77777777" w:rsidR="00C17BFE" w:rsidRPr="00013AED" w:rsidRDefault="00C17BFE" w:rsidP="00C17BFE">
      <w:pPr>
        <w:spacing w:after="0" w:line="259" w:lineRule="auto"/>
        <w:rPr>
          <w:rFonts w:ascii="Times New Roman" w:hAnsi="Times New Roman" w:cs="Times New Roman"/>
          <w:sz w:val="20"/>
          <w:szCs w:val="20"/>
        </w:rPr>
      </w:pPr>
      <w:r w:rsidRPr="00013AED">
        <w:rPr>
          <w:rFonts w:ascii="Times New Roman" w:hAnsi="Times New Roman" w:cs="Times New Roman"/>
          <w:sz w:val="20"/>
          <w:szCs w:val="20"/>
        </w:rPr>
        <w:t>Figure 2: Schematic overview of the MS2LDA workflow.</w:t>
      </w:r>
    </w:p>
    <w:p w14:paraId="7C00ECE9" w14:textId="77777777" w:rsidR="00C17BFE" w:rsidRDefault="00C17BFE" w:rsidP="00C17BFE">
      <w:pPr>
        <w:spacing w:after="0" w:line="259" w:lineRule="auto"/>
      </w:pPr>
    </w:p>
    <w:p w14:paraId="4A8DABA4" w14:textId="77777777" w:rsidR="00C17BFE" w:rsidRPr="003C56EB" w:rsidRDefault="00C17BFE" w:rsidP="00C17BFE">
      <w:pPr>
        <w:spacing w:after="0" w:line="259" w:lineRule="auto"/>
        <w:jc w:val="both"/>
        <w:rPr>
          <w:rFonts w:ascii="Times New Roman" w:hAnsi="Times New Roman" w:cs="Times New Roman"/>
        </w:rPr>
      </w:pPr>
      <w:r w:rsidRPr="003C56EB">
        <w:rPr>
          <w:rFonts w:ascii="Times New Roman" w:hAnsi="Times New Roman" w:cs="Times New Roman"/>
        </w:rPr>
        <w:t xml:space="preserve">2.3.1 Data </w:t>
      </w:r>
      <w:r w:rsidR="000F3F93">
        <w:rPr>
          <w:rFonts w:ascii="Times New Roman" w:hAnsi="Times New Roman" w:cs="Times New Roman"/>
        </w:rPr>
        <w:t>Processing and Transformation</w:t>
      </w:r>
      <w:r w:rsidR="00612AD1" w:rsidRPr="003C56EB">
        <w:rPr>
          <w:rFonts w:ascii="Times New Roman" w:hAnsi="Times New Roman" w:cs="Times New Roman"/>
        </w:rPr>
        <w:t xml:space="preserve"> </w:t>
      </w:r>
    </w:p>
    <w:p w14:paraId="37FE9C4E" w14:textId="77777777" w:rsidR="00C17BFE" w:rsidRDefault="00C17BFE" w:rsidP="00C17BFE">
      <w:pPr>
        <w:spacing w:after="0" w:line="259" w:lineRule="auto"/>
        <w:jc w:val="both"/>
        <w:rPr>
          <w:rFonts w:ascii="Times New Roman" w:hAnsi="Times New Roman" w:cs="Times New Roman"/>
          <w:sz w:val="20"/>
        </w:rPr>
      </w:pPr>
      <w:r w:rsidRPr="00013AED">
        <w:rPr>
          <w:rFonts w:ascii="Times New Roman" w:hAnsi="Times New Roman" w:cs="Times New Roman"/>
          <w:sz w:val="20"/>
        </w:rPr>
        <w:t xml:space="preserve">The data conversion stage of MS2LDA is implemented entirely in the ‘R’ programming language, relying on the XCMS package </w:t>
      </w:r>
      <w:r w:rsidR="005033C7" w:rsidRPr="00013AED">
        <w:rPr>
          <w:rFonts w:ascii="Times New Roman" w:hAnsi="Times New Roman" w:cs="Times New Roman"/>
          <w:sz w:val="20"/>
        </w:rPr>
        <w:fldChar w:fldCharType="begin"/>
      </w:r>
      <w:r w:rsidR="008C147F">
        <w:rPr>
          <w:rFonts w:ascii="Times New Roman" w:hAnsi="Times New Roman" w:cs="Times New Roman"/>
          <w:sz w:val="20"/>
        </w:rPr>
        <w:instrText xml:space="preserve"> ADDIN EN.CITE &lt;EndNote&gt;&lt;Cite&gt;&lt;Author&gt;Smith&lt;/Author&gt;&lt;Year&gt;2006&lt;/Year&gt;&lt;RecNum&gt;3795&lt;/RecNum&gt;&lt;DisplayText&gt;[31]&lt;/DisplayText&gt;&lt;record&gt;&lt;rec-number&gt;3795&lt;/rec-number&gt;&lt;foreign-keys&gt;&lt;key app="EN" db-id="pvd09p5xxesz9qestsq5rzzpp5zdtsxz02dr" timestamp="1448626835"&gt;3795&lt;/key&gt;&lt;/foreign-keys&gt;&lt;ref-type name="Journal Article"&gt;17&lt;/ref-type&gt;&lt;contributors&gt;&lt;authors&gt;&lt;author&gt;Smith, Colin A.&lt;/author&gt;&lt;author&gt;Want, Elizabeth J.&lt;/author&gt;&lt;author&gt;O&amp;apos;Maille, Grace&lt;/author&gt;&lt;author&gt;Abagyan, Ruben&lt;/author&gt;&lt;author&gt;Siuzdak, Gary&lt;/author&gt;&lt;/authors&gt;&lt;/contributors&gt;&lt;titles&gt;&lt;title&gt;XCMS:  Processing Mass Spectrometry Data for Metabolite Profiling Using Nonlinear Peak Alignment, Matching, and Identification&lt;/title&gt;&lt;secondary-title&gt;Analytical Chemistry&lt;/secondary-title&gt;&lt;/titles&gt;&lt;periodical&gt;&lt;full-title&gt;Analytical Chemistry&lt;/full-title&gt;&lt;/periodical&gt;&lt;pages&gt;779-787&lt;/pages&gt;&lt;volume&gt;78&lt;/volume&gt;&lt;number&gt;3&lt;/number&gt;&lt;dates&gt;&lt;year&gt;2006&lt;/year&gt;&lt;pub-dates&gt;&lt;date&gt;2006/02/01&lt;/date&gt;&lt;/pub-dates&gt;&lt;/dates&gt;&lt;publisher&gt;American Chemical Society&lt;/publisher&gt;&lt;isbn&gt;0003-2700&lt;/isbn&gt;&lt;urls&gt;&lt;related-urls&gt;&lt;url&gt;http://dx.doi.org/10.1021/ac051437y&lt;/url&gt;&lt;/related-urls&gt;&lt;/urls&gt;&lt;electronic-resource-num&gt;10.1021/ac051437y&lt;/electronic-resource-num&gt;&lt;/record&gt;&lt;/Cite&gt;&lt;/EndNote&gt;</w:instrText>
      </w:r>
      <w:r w:rsidR="005033C7" w:rsidRPr="00013AED">
        <w:rPr>
          <w:rFonts w:ascii="Times New Roman" w:hAnsi="Times New Roman" w:cs="Times New Roman"/>
          <w:sz w:val="20"/>
        </w:rPr>
        <w:fldChar w:fldCharType="separate"/>
      </w:r>
      <w:r w:rsidR="008C147F">
        <w:rPr>
          <w:rFonts w:ascii="Times New Roman" w:hAnsi="Times New Roman" w:cs="Times New Roman"/>
          <w:noProof/>
          <w:sz w:val="20"/>
        </w:rPr>
        <w:t>[31]</w:t>
      </w:r>
      <w:r w:rsidR="005033C7" w:rsidRPr="00013AED">
        <w:rPr>
          <w:rFonts w:ascii="Times New Roman" w:hAnsi="Times New Roman" w:cs="Times New Roman"/>
          <w:sz w:val="20"/>
        </w:rPr>
        <w:fldChar w:fldCharType="end"/>
      </w:r>
      <w:r w:rsidRPr="00013AED">
        <w:rPr>
          <w:rFonts w:ascii="Times New Roman" w:hAnsi="Times New Roman" w:cs="Times New Roman"/>
          <w:sz w:val="20"/>
        </w:rPr>
        <w:t xml:space="preserve"> for peak detection and the RMassBank package </w:t>
      </w:r>
      <w:r w:rsidR="005033C7" w:rsidRPr="00013AED">
        <w:rPr>
          <w:rFonts w:ascii="Times New Roman" w:hAnsi="Times New Roman" w:cs="Times New Roman"/>
          <w:sz w:val="20"/>
        </w:rPr>
        <w:fldChar w:fldCharType="begin"/>
      </w:r>
      <w:r w:rsidR="008C147F">
        <w:rPr>
          <w:rFonts w:ascii="Times New Roman" w:hAnsi="Times New Roman" w:cs="Times New Roman"/>
          <w:sz w:val="20"/>
        </w:rPr>
        <w:instrText xml:space="preserve"> ADDIN EN.CITE &lt;EndNote&gt;&lt;Cite&gt;&lt;Author&gt;Stravs&lt;/Author&gt;&lt;Year&gt;2013&lt;/Year&gt;&lt;RecNum&gt;3465&lt;/RecNum&gt;&lt;DisplayText&gt;[32]&lt;/DisplayText&gt;&lt;record&gt;&lt;rec-number&gt;3465&lt;/rec-number&gt;&lt;foreign-keys&gt;&lt;key app="EN" db-id="pvd09p5xxesz9qestsq5rzzpp5zdtsxz02dr" timestamp="1425040182"&gt;3465&lt;/key&gt;&lt;/foreign-keys&gt;&lt;ref-type name="Journal Article"&gt;17&lt;/ref-type&gt;&lt;contributors&gt;&lt;authors&gt;&lt;author&gt;Stravs, Michael A.&lt;/author&gt;&lt;author&gt;Schymanski, Emma L.&lt;/author&gt;&lt;author&gt;Singer, Heinz P.&lt;/author&gt;&lt;author&gt;Hollender, Juliane&lt;/author&gt;&lt;/authors&gt;&lt;/contributors&gt;&lt;titles&gt;&lt;title&gt;Automatic recalibration and processing of tandem mass spectra using formula annotation&lt;/title&gt;&lt;secondary-title&gt;Journal of Mass Spectrometry&lt;/secondary-title&gt;&lt;/titles&gt;&lt;periodical&gt;&lt;full-title&gt;Journal of Mass Spectrometry&lt;/full-title&gt;&lt;/periodical&gt;&lt;pages&gt;89-99&lt;/pages&gt;&lt;volume&gt;48&lt;/volume&gt;&lt;number&gt;1&lt;/number&gt;&lt;keywords&gt;&lt;keyword&gt;mass spectrometry&lt;/keyword&gt;&lt;keyword&gt;recalibration&lt;/keyword&gt;&lt;keyword&gt;Orbitrap&lt;/keyword&gt;&lt;keyword&gt;molecular formula&lt;/keyword&gt;&lt;keyword&gt;mass spectra libraries&lt;/keyword&gt;&lt;/keywords&gt;&lt;dates&gt;&lt;year&gt;2013&lt;/year&gt;&lt;/dates&gt;&lt;isbn&gt;1096-9888&lt;/isbn&gt;&lt;urls&gt;&lt;related-urls&gt;&lt;url&gt;http://dx.doi.org/10.1002/jms.3131&lt;/url&gt;&lt;/related-urls&gt;&lt;/urls&gt;&lt;electronic-resource-num&gt;10.1002/jms.3131&lt;/electronic-resource-num&gt;&lt;/record&gt;&lt;/Cite&gt;&lt;/EndNote&gt;</w:instrText>
      </w:r>
      <w:r w:rsidR="005033C7" w:rsidRPr="00013AED">
        <w:rPr>
          <w:rFonts w:ascii="Times New Roman" w:hAnsi="Times New Roman" w:cs="Times New Roman"/>
          <w:sz w:val="20"/>
        </w:rPr>
        <w:fldChar w:fldCharType="separate"/>
      </w:r>
      <w:r w:rsidR="008C147F">
        <w:rPr>
          <w:rFonts w:ascii="Times New Roman" w:hAnsi="Times New Roman" w:cs="Times New Roman"/>
          <w:noProof/>
          <w:sz w:val="20"/>
        </w:rPr>
        <w:t>[32]</w:t>
      </w:r>
      <w:r w:rsidR="005033C7" w:rsidRPr="00013AED">
        <w:rPr>
          <w:rFonts w:ascii="Times New Roman" w:hAnsi="Times New Roman" w:cs="Times New Roman"/>
          <w:sz w:val="20"/>
        </w:rPr>
        <w:fldChar w:fldCharType="end"/>
      </w:r>
      <w:r w:rsidRPr="00013AED">
        <w:rPr>
          <w:rFonts w:ascii="Times New Roman" w:hAnsi="Times New Roman" w:cs="Times New Roman"/>
          <w:sz w:val="20"/>
        </w:rPr>
        <w:t xml:space="preserve"> for detecting MS1-MS2 pairs, before matrix formation by aligning MS2 fragments across different fragmentation spectra. The Mass2Motif discovery stage is implemented in Python and the visualizer </w:t>
      </w:r>
      <w:r w:rsidR="005033C7" w:rsidRPr="00013AED">
        <w:rPr>
          <w:rFonts w:ascii="Times New Roman" w:hAnsi="Times New Roman" w:cs="Times New Roman"/>
          <w:sz w:val="20"/>
        </w:rPr>
        <w:fldChar w:fldCharType="begin"/>
      </w:r>
      <w:r w:rsidR="008C147F">
        <w:rPr>
          <w:rFonts w:ascii="Times New Roman" w:hAnsi="Times New Roman" w:cs="Times New Roman"/>
          <w:sz w:val="20"/>
        </w:rPr>
        <w:instrText xml:space="preserve"> ADDIN EN.CITE &lt;EndNote&gt;&lt;Cite&gt;&lt;Author&gt;Sievert&lt;/Author&gt;&lt;Year&gt;2014&lt;/Year&gt;&lt;RecNum&gt;3797&lt;/RecNum&gt;&lt;DisplayText&gt;[33]&lt;/DisplayText&gt;&lt;record&gt;&lt;rec-number&gt;3797&lt;/rec-number&gt;&lt;foreign-keys&gt;&lt;key app="EN" db-id="pvd09p5xxesz9qestsq5rzzpp5zdtsxz02dr" timestamp="1448630889"&gt;3797&lt;/key&gt;&lt;/foreign-keys&gt;&lt;ref-type name="Journal Article"&gt;17&lt;/ref-type&gt;&lt;contributors&gt;&lt;authors&gt;&lt;author&gt;Carson Sievert&lt;/author&gt;&lt;author&gt;Kenneth E. Shirley&lt;/author&gt;&lt;/authors&gt;&lt;/contributors&gt;&lt;titles&gt;&lt;title&gt;LDAvis: A method for visualizing and interpreting topics&lt;/title&gt;&lt;secondary-title&gt;Proceedings of the Workshop on Interactive Language Learning, Visualization, and Interfaces&lt;/secondary-title&gt;&lt;/titles&gt;&lt;periodical&gt;&lt;full-title&gt;Proceedings of the Workshop on Interactive Language Learning, Visualization, and Interfaces&lt;/full-title&gt;&lt;/periodical&gt;&lt;pages&gt;63-70&lt;/pages&gt;&lt;dates&gt;&lt;year&gt;2014&lt;/year&gt;&lt;/dates&gt;&lt;urls&gt;&lt;related-urls&gt;&lt;url&gt;http://nlp.stanford.edu/events/illvi2014/papers/sievert-illvi2014.pdf&lt;/url&gt;&lt;/related-urls&gt;&lt;/urls&gt;&lt;/record&gt;&lt;/Cite&gt;&lt;/EndNote&gt;</w:instrText>
      </w:r>
      <w:r w:rsidR="005033C7" w:rsidRPr="00013AED">
        <w:rPr>
          <w:rFonts w:ascii="Times New Roman" w:hAnsi="Times New Roman" w:cs="Times New Roman"/>
          <w:sz w:val="20"/>
        </w:rPr>
        <w:fldChar w:fldCharType="separate"/>
      </w:r>
      <w:r w:rsidR="008C147F">
        <w:rPr>
          <w:rFonts w:ascii="Times New Roman" w:hAnsi="Times New Roman" w:cs="Times New Roman"/>
          <w:noProof/>
          <w:sz w:val="20"/>
        </w:rPr>
        <w:t>[33]</w:t>
      </w:r>
      <w:r w:rsidR="005033C7" w:rsidRPr="00013AED">
        <w:rPr>
          <w:rFonts w:ascii="Times New Roman" w:hAnsi="Times New Roman" w:cs="Times New Roman"/>
          <w:sz w:val="20"/>
        </w:rPr>
        <w:fldChar w:fldCharType="end"/>
      </w:r>
      <w:r w:rsidRPr="00013AED">
        <w:rPr>
          <w:rFonts w:ascii="Times New Roman" w:hAnsi="Times New Roman" w:cs="Times New Roman"/>
          <w:sz w:val="20"/>
        </w:rPr>
        <w:t xml:space="preserve"> in Javascript/D3 on the client (web browser) side.</w:t>
      </w:r>
      <w:r>
        <w:rPr>
          <w:rFonts w:ascii="Times New Roman" w:hAnsi="Times New Roman" w:cs="Times New Roman"/>
          <w:sz w:val="20"/>
        </w:rPr>
        <w:t xml:space="preserve"> The exploration of Mass2Motifs, however, </w:t>
      </w:r>
      <w:r w:rsidRPr="00013AED">
        <w:rPr>
          <w:rFonts w:ascii="Times New Roman" w:hAnsi="Times New Roman" w:cs="Times New Roman"/>
          <w:sz w:val="20"/>
        </w:rPr>
        <w:t>is not limited through th</w:t>
      </w:r>
      <w:r w:rsidR="001D635D">
        <w:rPr>
          <w:rFonts w:ascii="Times New Roman" w:hAnsi="Times New Roman" w:cs="Times New Roman"/>
          <w:sz w:val="20"/>
        </w:rPr>
        <w:t>e</w:t>
      </w:r>
      <w:r w:rsidRPr="00013AED">
        <w:rPr>
          <w:rFonts w:ascii="Times New Roman" w:hAnsi="Times New Roman" w:cs="Times New Roman"/>
          <w:sz w:val="20"/>
        </w:rPr>
        <w:t xml:space="preserve"> </w:t>
      </w:r>
      <w:r w:rsidR="001D635D">
        <w:rPr>
          <w:rFonts w:ascii="Times New Roman" w:hAnsi="Times New Roman" w:cs="Times New Roman"/>
          <w:sz w:val="20"/>
        </w:rPr>
        <w:t>browser</w:t>
      </w:r>
      <w:r w:rsidRPr="00013AED">
        <w:rPr>
          <w:rFonts w:ascii="Times New Roman" w:hAnsi="Times New Roman" w:cs="Times New Roman"/>
          <w:sz w:val="20"/>
        </w:rPr>
        <w:t xml:space="preserve"> interface alone as the modular nature of the MS2LDA components allows </w:t>
      </w:r>
      <w:r w:rsidR="006E65EE">
        <w:rPr>
          <w:rFonts w:ascii="Times New Roman" w:hAnsi="Times New Roman" w:cs="Times New Roman"/>
          <w:sz w:val="20"/>
        </w:rPr>
        <w:t xml:space="preserve">them to be used in constructing </w:t>
      </w:r>
      <w:r w:rsidRPr="00013AED">
        <w:rPr>
          <w:rFonts w:ascii="Times New Roman" w:hAnsi="Times New Roman" w:cs="Times New Roman"/>
          <w:sz w:val="20"/>
        </w:rPr>
        <w:t xml:space="preserve">different </w:t>
      </w:r>
      <w:r w:rsidR="000F3F93">
        <w:rPr>
          <w:rFonts w:ascii="Times New Roman" w:hAnsi="Times New Roman" w:cs="Times New Roman"/>
          <w:sz w:val="20"/>
        </w:rPr>
        <w:t>analysis</w:t>
      </w:r>
      <w:r w:rsidRPr="00013AED">
        <w:rPr>
          <w:rFonts w:ascii="Times New Roman" w:hAnsi="Times New Roman" w:cs="Times New Roman"/>
          <w:sz w:val="20"/>
        </w:rPr>
        <w:t xml:space="preserve"> workflows </w:t>
      </w:r>
      <w:r w:rsidR="006E65EE">
        <w:rPr>
          <w:rFonts w:ascii="Times New Roman" w:hAnsi="Times New Roman" w:cs="Times New Roman"/>
          <w:sz w:val="20"/>
        </w:rPr>
        <w:t xml:space="preserve">that rely on </w:t>
      </w:r>
      <w:r w:rsidRPr="00013AED">
        <w:rPr>
          <w:rFonts w:ascii="Times New Roman" w:hAnsi="Times New Roman" w:cs="Times New Roman"/>
          <w:sz w:val="20"/>
        </w:rPr>
        <w:t>well-established scientific Python libraries (such as NumPy and SciPy). An example notebook (</w:t>
      </w:r>
      <w:r w:rsidRPr="00013AED">
        <w:rPr>
          <w:rFonts w:ascii="Times New Roman" w:hAnsi="Times New Roman" w:cs="Times New Roman"/>
          <w:i/>
          <w:sz w:val="20"/>
        </w:rPr>
        <w:t>example_notebook.ipynb</w:t>
      </w:r>
      <w:r w:rsidRPr="00013AED">
        <w:rPr>
          <w:rFonts w:ascii="Times New Roman" w:hAnsi="Times New Roman" w:cs="Times New Roman"/>
          <w:sz w:val="20"/>
        </w:rPr>
        <w:t xml:space="preserve">) demonstrating the data processing and </w:t>
      </w:r>
      <w:r w:rsidRPr="00C17BFE">
        <w:rPr>
          <w:rFonts w:ascii="Times New Roman" w:hAnsi="Times New Roman" w:cs="Times New Roman"/>
          <w:sz w:val="20"/>
        </w:rPr>
        <w:t>analysis steps performed in section IV and V of this paper is provided in our Github repository (</w:t>
      </w:r>
      <w:hyperlink r:id="rId13" w:history="1">
        <w:r w:rsidRPr="00C17BFE">
          <w:rPr>
            <w:rStyle w:val="Hyperlink"/>
            <w:rFonts w:ascii="Times New Roman" w:hAnsi="Times New Roman" w:cs="Times New Roman"/>
            <w:color w:val="auto"/>
            <w:sz w:val="20"/>
            <w:u w:val="none"/>
          </w:rPr>
          <w:t>https://github.com/sdrogers/ms2lda</w:t>
        </w:r>
      </w:hyperlink>
      <w:hyperlink>
        <w:r w:rsidRPr="00C17BFE">
          <w:rPr>
            <w:rFonts w:ascii="Times New Roman" w:hAnsi="Times New Roman" w:cs="Times New Roman"/>
            <w:sz w:val="20"/>
          </w:rPr>
          <w:t xml:space="preserve">) </w:t>
        </w:r>
      </w:hyperlink>
      <w:r w:rsidRPr="00C17BFE">
        <w:rPr>
          <w:rFonts w:ascii="Times New Roman" w:hAnsi="Times New Roman" w:cs="Times New Roman"/>
          <w:sz w:val="20"/>
        </w:rPr>
        <w:t xml:space="preserve">and can </w:t>
      </w:r>
      <w:r w:rsidRPr="00013AED">
        <w:rPr>
          <w:rFonts w:ascii="Times New Roman" w:hAnsi="Times New Roman" w:cs="Times New Roman"/>
          <w:sz w:val="20"/>
        </w:rPr>
        <w:t>be easily adapted for different data processing needs.</w:t>
      </w:r>
    </w:p>
    <w:p w14:paraId="3DBF1B20" w14:textId="77777777" w:rsidR="00C17BFE" w:rsidRPr="00013AED" w:rsidRDefault="00C17BFE" w:rsidP="00C17BFE">
      <w:pPr>
        <w:spacing w:after="0" w:line="259" w:lineRule="auto"/>
        <w:jc w:val="both"/>
        <w:rPr>
          <w:rFonts w:ascii="Times New Roman" w:hAnsi="Times New Roman" w:cs="Times New Roman"/>
          <w:sz w:val="20"/>
        </w:rPr>
      </w:pPr>
    </w:p>
    <w:p w14:paraId="67807CB4" w14:textId="77777777" w:rsidR="00C17BFE" w:rsidRPr="003C56EB" w:rsidRDefault="00C17BFE" w:rsidP="00C17BFE">
      <w:pPr>
        <w:jc w:val="both"/>
        <w:rPr>
          <w:rFonts w:ascii="Times New Roman" w:hAnsi="Times New Roman" w:cs="Times New Roman"/>
          <w:sz w:val="20"/>
        </w:rPr>
      </w:pPr>
      <w:r w:rsidRPr="003C56EB">
        <w:rPr>
          <w:rFonts w:ascii="Times New Roman" w:hAnsi="Times New Roman" w:cs="Times New Roman"/>
          <w:sz w:val="20"/>
        </w:rPr>
        <w:t>In short, for each sample the resulting .mzXML (full scan) files and .mzML (fragmentation) files were used as input to the data conversion stage of the MS2LDA workflow. The outputs of the data conversion stage are R data-frames (matrices) where the columns correspond to MS1 peaks (metabolites) and the rows are the unique fragment or loss fe</w:t>
      </w:r>
      <w:r w:rsidR="003B74EE">
        <w:rPr>
          <w:rFonts w:ascii="Times New Roman" w:hAnsi="Times New Roman" w:cs="Times New Roman"/>
          <w:sz w:val="20"/>
        </w:rPr>
        <w:t>atures. The entries in the data-</w:t>
      </w:r>
      <w:r w:rsidRPr="003C56EB">
        <w:rPr>
          <w:rFonts w:ascii="Times New Roman" w:hAnsi="Times New Roman" w:cs="Times New Roman"/>
          <w:sz w:val="20"/>
        </w:rPr>
        <w:t xml:space="preserve">frame are the counts of occurrences of each particular fragment or loss feature in the fragmentation spectrum linked to an MS1 peak (see Figure </w:t>
      </w:r>
      <w:r w:rsidR="006E65EE">
        <w:rPr>
          <w:rFonts w:ascii="Times New Roman" w:hAnsi="Times New Roman" w:cs="Times New Roman"/>
          <w:sz w:val="20"/>
        </w:rPr>
        <w:t>S-</w:t>
      </w:r>
      <w:r w:rsidRPr="003C56EB">
        <w:rPr>
          <w:rFonts w:ascii="Times New Roman" w:hAnsi="Times New Roman" w:cs="Times New Roman"/>
          <w:sz w:val="20"/>
        </w:rPr>
        <w:t>1</w:t>
      </w:r>
      <w:r w:rsidR="006E65EE">
        <w:rPr>
          <w:rFonts w:ascii="Times New Roman" w:hAnsi="Times New Roman" w:cs="Times New Roman"/>
          <w:sz w:val="20"/>
        </w:rPr>
        <w:t xml:space="preserve"> in the Supporting Information</w:t>
      </w:r>
      <w:r w:rsidRPr="003C56EB">
        <w:rPr>
          <w:rFonts w:ascii="Times New Roman" w:hAnsi="Times New Roman" w:cs="Times New Roman"/>
          <w:sz w:val="20"/>
        </w:rPr>
        <w:t xml:space="preserve">). All data-frames are stored as text files in .CSV (Comma-separated Values) format and can be readily loaded into the next stage of Mass2Motif discovery in the workflow. In addition, m/z, retention time and intensity of all MS1 and MS2 peaks are stored in a two </w:t>
      </w:r>
      <w:r w:rsidR="00886C9E">
        <w:rPr>
          <w:rFonts w:ascii="Times New Roman" w:hAnsi="Times New Roman" w:cs="Times New Roman"/>
          <w:sz w:val="20"/>
        </w:rPr>
        <w:t>additional</w:t>
      </w:r>
      <w:r>
        <w:rPr>
          <w:rFonts w:ascii="Times New Roman" w:hAnsi="Times New Roman" w:cs="Times New Roman"/>
          <w:sz w:val="20"/>
        </w:rPr>
        <w:t xml:space="preserve"> .CSV files.</w:t>
      </w:r>
    </w:p>
    <w:p w14:paraId="473CFCAD" w14:textId="77777777" w:rsidR="00C17BFE" w:rsidRDefault="00C17BFE" w:rsidP="00C17BFE">
      <w:pPr>
        <w:pStyle w:val="Heading2"/>
      </w:pPr>
    </w:p>
    <w:p w14:paraId="09B65949" w14:textId="77777777" w:rsidR="00C17BFE" w:rsidRPr="00A45440" w:rsidRDefault="00C17BFE" w:rsidP="00C17BFE">
      <w:pPr>
        <w:pStyle w:val="Heading2"/>
        <w:rPr>
          <w:rFonts w:ascii="Times New Roman" w:hAnsi="Times New Roman" w:cs="Times New Roman"/>
          <w:b w:val="0"/>
          <w:sz w:val="22"/>
          <w:szCs w:val="20"/>
        </w:rPr>
      </w:pPr>
      <w:r w:rsidRPr="00A45440">
        <w:rPr>
          <w:rFonts w:ascii="Times New Roman" w:hAnsi="Times New Roman" w:cs="Times New Roman"/>
          <w:b w:val="0"/>
          <w:sz w:val="22"/>
          <w:szCs w:val="20"/>
        </w:rPr>
        <w:t>2.3.2 Mass2Motif discovery and elemental formula assignment</w:t>
      </w:r>
    </w:p>
    <w:p w14:paraId="338BF03B" w14:textId="77777777" w:rsidR="00C17BFE" w:rsidRDefault="00C17BFE" w:rsidP="00C17BFE">
      <w:pPr>
        <w:jc w:val="both"/>
        <w:rPr>
          <w:rStyle w:val="None"/>
          <w:rFonts w:ascii="Times New Roman" w:hAnsi="Times New Roman" w:cs="Times New Roman"/>
          <w:sz w:val="20"/>
          <w:szCs w:val="20"/>
        </w:rPr>
      </w:pPr>
      <w:r w:rsidRPr="00A45440">
        <w:rPr>
          <w:rFonts w:ascii="Times New Roman" w:hAnsi="Times New Roman" w:cs="Times New Roman"/>
          <w:sz w:val="20"/>
          <w:szCs w:val="20"/>
        </w:rPr>
        <w:t xml:space="preserve">The resulting .CSV files form the input of the Mass2Motif discovery stage of the workflow, which can be started from the Jupyter notebook environment. LDA was implemented in Python making use of the Numba </w:t>
      </w:r>
      <w:r w:rsidRPr="00A45440">
        <w:rPr>
          <w:rFonts w:ascii="Times New Roman" w:hAnsi="Times New Roman" w:cs="Times New Roman"/>
          <w:sz w:val="20"/>
          <w:szCs w:val="20"/>
        </w:rPr>
        <w:lastRenderedPageBreak/>
        <w:t xml:space="preserve">library </w:t>
      </w:r>
      <w:r w:rsidR="005033C7" w:rsidRPr="00A45440">
        <w:rPr>
          <w:rFonts w:ascii="Times New Roman" w:hAnsi="Times New Roman" w:cs="Times New Roman"/>
          <w:sz w:val="20"/>
          <w:szCs w:val="20"/>
        </w:rPr>
        <w:fldChar w:fldCharType="begin"/>
      </w:r>
      <w:r w:rsidR="008C147F">
        <w:rPr>
          <w:rFonts w:ascii="Times New Roman" w:hAnsi="Times New Roman" w:cs="Times New Roman"/>
          <w:sz w:val="20"/>
          <w:szCs w:val="20"/>
        </w:rPr>
        <w:instrText xml:space="preserve"> ADDIN EN.CITE &lt;EndNote&gt;&lt;Cite&gt;&lt;Author&gt;Oliphant&lt;/Author&gt;&lt;Year&gt;2012&lt;/Year&gt;&lt;RecNum&gt;3894&lt;/RecNum&gt;&lt;DisplayText&gt;[34]&lt;/DisplayText&gt;&lt;record&gt;&lt;rec-number&gt;3894&lt;/rec-number&gt;&lt;foreign-keys&gt;&lt;key app="EN" db-id="pvd09p5xxesz9qestsq5rzzpp5zdtsxz02dr" timestamp="1452512682"&gt;3894&lt;/key&gt;&lt;/foreign-keys&gt;&lt;ref-type name="Journal Article"&gt;17&lt;/ref-type&gt;&lt;contributors&gt;&lt;authors&gt;&lt;author&gt;Oliphant, Travis&lt;/author&gt;&lt;/authors&gt;&lt;/contributors&gt;&lt;titles&gt;&lt;title&gt;Numba python bytecode to LLVM translator&lt;/title&gt;&lt;secondary-title&gt;Proceedings of the Python for Scientific Computing Conference (SciPy)&lt;/secondary-title&gt;&lt;/titles&gt;&lt;periodical&gt;&lt;full-title&gt;Proceedings of the Python for Scientific Computing Conference (SciPy)&lt;/full-title&gt;&lt;/periodical&gt;&lt;dates&gt;&lt;year&gt;2012&lt;/year&gt;&lt;/dates&gt;&lt;urls&gt;&lt;/urls&gt;&lt;/record&gt;&lt;/Cite&gt;&lt;/EndNote&gt;</w:instrText>
      </w:r>
      <w:r w:rsidR="005033C7" w:rsidRPr="00A45440">
        <w:rPr>
          <w:rFonts w:ascii="Times New Roman" w:hAnsi="Times New Roman" w:cs="Times New Roman"/>
          <w:sz w:val="20"/>
          <w:szCs w:val="20"/>
        </w:rPr>
        <w:fldChar w:fldCharType="separate"/>
      </w:r>
      <w:r w:rsidR="008C147F">
        <w:rPr>
          <w:rFonts w:ascii="Times New Roman" w:hAnsi="Times New Roman" w:cs="Times New Roman"/>
          <w:noProof/>
          <w:sz w:val="20"/>
          <w:szCs w:val="20"/>
        </w:rPr>
        <w:t>[34]</w:t>
      </w:r>
      <w:r w:rsidR="005033C7" w:rsidRPr="00A45440">
        <w:rPr>
          <w:rFonts w:ascii="Times New Roman" w:hAnsi="Times New Roman" w:cs="Times New Roman"/>
          <w:sz w:val="20"/>
          <w:szCs w:val="20"/>
        </w:rPr>
        <w:fldChar w:fldCharType="end"/>
      </w:r>
      <w:r w:rsidRPr="00A45440">
        <w:rPr>
          <w:rFonts w:ascii="Times New Roman" w:hAnsi="Times New Roman" w:cs="Times New Roman"/>
          <w:sz w:val="20"/>
          <w:szCs w:val="20"/>
        </w:rPr>
        <w:t xml:space="preserve"> that performs just-in-time compilation </w:t>
      </w:r>
      <w:r w:rsidR="006E65EE">
        <w:rPr>
          <w:rFonts w:ascii="Times New Roman" w:hAnsi="Times New Roman" w:cs="Times New Roman"/>
          <w:sz w:val="20"/>
          <w:szCs w:val="20"/>
        </w:rPr>
        <w:t xml:space="preserve">of Python </w:t>
      </w:r>
      <w:r w:rsidRPr="00A45440">
        <w:rPr>
          <w:rFonts w:ascii="Times New Roman" w:hAnsi="Times New Roman" w:cs="Times New Roman"/>
          <w:sz w:val="20"/>
          <w:szCs w:val="20"/>
        </w:rPr>
        <w:t xml:space="preserve">to native codes for improved performance. A Gibbs sampling </w:t>
      </w:r>
      <w:r>
        <w:rPr>
          <w:rFonts w:ascii="Times New Roman" w:hAnsi="Times New Roman" w:cs="Times New Roman"/>
          <w:sz w:val="20"/>
          <w:szCs w:val="20"/>
        </w:rPr>
        <w:t>scheme</w:t>
      </w:r>
      <w:r w:rsidRPr="00A45440">
        <w:rPr>
          <w:rFonts w:ascii="Times New Roman" w:hAnsi="Times New Roman" w:cs="Times New Roman"/>
          <w:sz w:val="20"/>
          <w:szCs w:val="20"/>
        </w:rPr>
        <w:t xml:space="preserve"> was used for </w:t>
      </w:r>
      <w:r w:rsidR="006E65EE">
        <w:rPr>
          <w:rFonts w:ascii="Times New Roman" w:hAnsi="Times New Roman" w:cs="Times New Roman"/>
          <w:sz w:val="20"/>
          <w:szCs w:val="20"/>
        </w:rPr>
        <w:t xml:space="preserve">LDA </w:t>
      </w:r>
      <w:r w:rsidRPr="00A45440">
        <w:rPr>
          <w:rFonts w:ascii="Times New Roman" w:hAnsi="Times New Roman" w:cs="Times New Roman"/>
          <w:sz w:val="20"/>
          <w:szCs w:val="20"/>
        </w:rPr>
        <w:t xml:space="preserve">inference </w:t>
      </w:r>
      <w:r w:rsidR="005033C7" w:rsidRPr="00A45440">
        <w:rPr>
          <w:rFonts w:ascii="Times New Roman" w:hAnsi="Times New Roman" w:cs="Times New Roman"/>
          <w:sz w:val="20"/>
          <w:szCs w:val="20"/>
        </w:rPr>
        <w:fldChar w:fldCharType="begin"/>
      </w:r>
      <w:r w:rsidR="008C147F">
        <w:rPr>
          <w:rFonts w:ascii="Times New Roman" w:hAnsi="Times New Roman" w:cs="Times New Roman"/>
          <w:sz w:val="20"/>
          <w:szCs w:val="20"/>
        </w:rPr>
        <w:instrText xml:space="preserve"> ADDIN EN.CITE &lt;EndNote&gt;&lt;Cite&gt;&lt;Author&gt;Griffiths&lt;/Author&gt;&lt;Year&gt;2004&lt;/Year&gt;&lt;RecNum&gt;3796&lt;/RecNum&gt;&lt;DisplayText&gt;[35]&lt;/DisplayText&gt;&lt;record&gt;&lt;rec-number&gt;3796&lt;/rec-number&gt;&lt;foreign-keys&gt;&lt;key app="EN" db-id="pvd09p5xxesz9qestsq5rzzpp5zdtsxz02dr" timestamp="1448627570"&gt;3796&lt;/key&gt;&lt;/foreign-keys&gt;&lt;ref-type name="Journal Article"&gt;17&lt;/ref-type&gt;&lt;contributors&gt;&lt;authors&gt;&lt;author&gt;Griffiths, Thomas L.&lt;/author&gt;&lt;author&gt;Steyvers, Mark&lt;/author&gt;&lt;/authors&gt;&lt;/contributors&gt;&lt;titles&gt;&lt;title&gt;Finding scientific topics&lt;/title&gt;&lt;secondary-title&gt;Proceedings of the National Academy of Sciences&lt;/secondary-title&gt;&lt;/titles&gt;&lt;periodical&gt;&lt;full-title&gt;Proceedings of the National Academy of Sciences&lt;/full-title&gt;&lt;/periodical&gt;&lt;pages&gt;5228-5235&lt;/pages&gt;&lt;volume&gt;101&lt;/volume&gt;&lt;number&gt;suppl 1&lt;/number&gt;&lt;dates&gt;&lt;year&gt;2004&lt;/year&gt;&lt;pub-dates&gt;&lt;date&gt;April 6, 2004&lt;/date&gt;&lt;/pub-dates&gt;&lt;/dates&gt;&lt;urls&gt;&lt;related-urls&gt;&lt;url&gt;http://www.pnas.org/content/101/suppl_1/5228.abstract&lt;/url&gt;&lt;/related-urls&gt;&lt;/urls&gt;&lt;electronic-resource-num&gt;10.1073/pnas.0307752101&lt;/electronic-resource-num&gt;&lt;/record&gt;&lt;/Cite&gt;&lt;/EndNote&gt;</w:instrText>
      </w:r>
      <w:r w:rsidR="005033C7" w:rsidRPr="00A45440">
        <w:rPr>
          <w:rFonts w:ascii="Times New Roman" w:hAnsi="Times New Roman" w:cs="Times New Roman"/>
          <w:sz w:val="20"/>
          <w:szCs w:val="20"/>
        </w:rPr>
        <w:fldChar w:fldCharType="separate"/>
      </w:r>
      <w:r w:rsidR="008C147F">
        <w:rPr>
          <w:rFonts w:ascii="Times New Roman" w:hAnsi="Times New Roman" w:cs="Times New Roman"/>
          <w:noProof/>
          <w:sz w:val="20"/>
          <w:szCs w:val="20"/>
        </w:rPr>
        <w:t>[35]</w:t>
      </w:r>
      <w:r w:rsidR="005033C7" w:rsidRPr="00A45440">
        <w:rPr>
          <w:rFonts w:ascii="Times New Roman" w:hAnsi="Times New Roman" w:cs="Times New Roman"/>
          <w:sz w:val="20"/>
          <w:szCs w:val="20"/>
        </w:rPr>
        <w:fldChar w:fldCharType="end"/>
      </w:r>
      <w:r w:rsidRPr="00A45440">
        <w:rPr>
          <w:rFonts w:ascii="Times New Roman" w:hAnsi="Times New Roman" w:cs="Times New Roman"/>
          <w:sz w:val="20"/>
          <w:szCs w:val="20"/>
        </w:rPr>
        <w:t xml:space="preserve">, and details are provided in </w:t>
      </w:r>
      <w:r w:rsidR="002934CB">
        <w:rPr>
          <w:rFonts w:ascii="Times New Roman" w:hAnsi="Times New Roman" w:cs="Times New Roman"/>
          <w:sz w:val="20"/>
          <w:szCs w:val="20"/>
        </w:rPr>
        <w:t>Supporting Information</w:t>
      </w:r>
      <w:r w:rsidR="002934CB" w:rsidRPr="00A45440">
        <w:rPr>
          <w:rFonts w:ascii="Times New Roman" w:hAnsi="Times New Roman" w:cs="Times New Roman"/>
          <w:sz w:val="20"/>
          <w:szCs w:val="20"/>
        </w:rPr>
        <w:t xml:space="preserve"> </w:t>
      </w:r>
      <w:r w:rsidRPr="00A45440">
        <w:rPr>
          <w:rFonts w:ascii="Times New Roman" w:hAnsi="Times New Roman" w:cs="Times New Roman"/>
          <w:sz w:val="20"/>
          <w:szCs w:val="20"/>
        </w:rPr>
        <w:t xml:space="preserve">section </w:t>
      </w:r>
      <w:r>
        <w:rPr>
          <w:rFonts w:ascii="Times New Roman" w:hAnsi="Times New Roman" w:cs="Times New Roman"/>
          <w:sz w:val="20"/>
          <w:szCs w:val="20"/>
        </w:rPr>
        <w:t>4</w:t>
      </w:r>
      <w:r w:rsidRPr="00A45440">
        <w:rPr>
          <w:rFonts w:ascii="Times New Roman" w:hAnsi="Times New Roman" w:cs="Times New Roman"/>
          <w:sz w:val="20"/>
          <w:szCs w:val="20"/>
        </w:rPr>
        <w:t>.2. After the inference and candidate elemental formula assignment steps, the generated objects were seriali</w:t>
      </w:r>
      <w:r w:rsidR="006E65EE">
        <w:rPr>
          <w:rFonts w:ascii="Times New Roman" w:hAnsi="Times New Roman" w:cs="Times New Roman"/>
          <w:sz w:val="20"/>
          <w:szCs w:val="20"/>
        </w:rPr>
        <w:t>z</w:t>
      </w:r>
      <w:r w:rsidRPr="00A45440">
        <w:rPr>
          <w:rFonts w:ascii="Times New Roman" w:hAnsi="Times New Roman" w:cs="Times New Roman"/>
          <w:sz w:val="20"/>
          <w:szCs w:val="20"/>
        </w:rPr>
        <w:t xml:space="preserve">ed into binary </w:t>
      </w:r>
      <w:r>
        <w:rPr>
          <w:rFonts w:ascii="Times New Roman" w:hAnsi="Times New Roman" w:cs="Times New Roman"/>
          <w:sz w:val="20"/>
          <w:szCs w:val="20"/>
        </w:rPr>
        <w:t xml:space="preserve">(.project) files -- </w:t>
      </w:r>
      <w:r w:rsidRPr="00A45440">
        <w:rPr>
          <w:rFonts w:ascii="Times New Roman" w:hAnsi="Times New Roman" w:cs="Times New Roman"/>
          <w:sz w:val="20"/>
          <w:szCs w:val="20"/>
        </w:rPr>
        <w:t xml:space="preserve">containing results from the entire analysis that can be visualized with the MS2LDAvis environment. Note that </w:t>
      </w:r>
      <w:r>
        <w:rPr>
          <w:rFonts w:ascii="Times New Roman" w:hAnsi="Times New Roman" w:cs="Times New Roman"/>
          <w:sz w:val="20"/>
          <w:szCs w:val="20"/>
        </w:rPr>
        <w:t xml:space="preserve">once they have been generated, </w:t>
      </w:r>
      <w:r w:rsidRPr="00A45440">
        <w:rPr>
          <w:rFonts w:ascii="Times New Roman" w:hAnsi="Times New Roman" w:cs="Times New Roman"/>
          <w:sz w:val="20"/>
          <w:szCs w:val="20"/>
        </w:rPr>
        <w:t>the</w:t>
      </w:r>
      <w:r>
        <w:rPr>
          <w:rFonts w:ascii="Times New Roman" w:hAnsi="Times New Roman" w:cs="Times New Roman"/>
          <w:sz w:val="20"/>
          <w:szCs w:val="20"/>
        </w:rPr>
        <w:t>se</w:t>
      </w:r>
      <w:r w:rsidRPr="00A45440">
        <w:rPr>
          <w:rFonts w:ascii="Times New Roman" w:hAnsi="Times New Roman" w:cs="Times New Roman"/>
          <w:sz w:val="20"/>
          <w:szCs w:val="20"/>
        </w:rPr>
        <w:t xml:space="preserve"> .project file</w:t>
      </w:r>
      <w:r>
        <w:rPr>
          <w:rFonts w:ascii="Times New Roman" w:hAnsi="Times New Roman" w:cs="Times New Roman"/>
          <w:sz w:val="20"/>
          <w:szCs w:val="20"/>
        </w:rPr>
        <w:t>s</w:t>
      </w:r>
      <w:r w:rsidRPr="00A45440">
        <w:rPr>
          <w:rFonts w:ascii="Times New Roman" w:hAnsi="Times New Roman" w:cs="Times New Roman"/>
          <w:sz w:val="20"/>
          <w:szCs w:val="20"/>
        </w:rPr>
        <w:t xml:space="preserve"> can be reloaded in the notebook environment to avoid the need for repeated processing on the same input files. We have included an optional elemental formula assignment step (details in Supplementary</w:t>
      </w:r>
      <w:r w:rsidR="00886C9E">
        <w:rPr>
          <w:rFonts w:ascii="Times New Roman" w:hAnsi="Times New Roman" w:cs="Times New Roman"/>
          <w:sz w:val="20"/>
          <w:szCs w:val="20"/>
        </w:rPr>
        <w:t xml:space="preserve"> Information</w:t>
      </w:r>
      <w:r w:rsidRPr="00A45440">
        <w:rPr>
          <w:rFonts w:ascii="Times New Roman" w:hAnsi="Times New Roman" w:cs="Times New Roman"/>
          <w:sz w:val="20"/>
          <w:szCs w:val="20"/>
        </w:rPr>
        <w:t xml:space="preserve"> section </w:t>
      </w:r>
      <w:r>
        <w:rPr>
          <w:rFonts w:ascii="Times New Roman" w:hAnsi="Times New Roman" w:cs="Times New Roman"/>
          <w:sz w:val="20"/>
          <w:szCs w:val="20"/>
        </w:rPr>
        <w:t>4.</w:t>
      </w:r>
      <w:r w:rsidRPr="00A45440">
        <w:rPr>
          <w:rFonts w:ascii="Times New Roman" w:hAnsi="Times New Roman" w:cs="Times New Roman"/>
          <w:sz w:val="20"/>
          <w:szCs w:val="20"/>
        </w:rPr>
        <w:t xml:space="preserve">3 - </w:t>
      </w:r>
      <w:r w:rsidR="005033C7" w:rsidRPr="00A45440">
        <w:rPr>
          <w:rFonts w:ascii="Times New Roman" w:hAnsi="Times New Roman" w:cs="Times New Roman"/>
          <w:sz w:val="20"/>
          <w:szCs w:val="20"/>
        </w:rPr>
        <w:fldChar w:fldCharType="begin">
          <w:fldData xml:space="preserve">PEVuZE5vdGU+PENpdGU+PEF1dGhvcj5LaW5kPC9BdXRob3I+PFllYXI+MjAwNzwvWWVhcj48UmVj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</w:fldData>
        </w:fldChar>
      </w:r>
      <w:r w:rsidR="008C147F">
        <w:rPr>
          <w:rFonts w:ascii="Times New Roman" w:hAnsi="Times New Roman" w:cs="Times New Roman"/>
          <w:sz w:val="20"/>
          <w:szCs w:val="20"/>
        </w:rPr>
        <w:instrText xml:space="preserve"> ADDIN EN.CITE </w:instrText>
      </w:r>
      <w:r w:rsidR="005033C7">
        <w:rPr>
          <w:rFonts w:ascii="Times New Roman" w:hAnsi="Times New Roman" w:cs="Times New Roman"/>
          <w:sz w:val="20"/>
          <w:szCs w:val="20"/>
        </w:rPr>
        <w:fldChar w:fldCharType="begin">
          <w:fldData xml:space="preserve">PEVuZE5vdGU+PENpdGU+PEF1dGhvcj5LaW5kPC9BdXRob3I+PFllYXI+MjAwNzwvWWVhcj48UmVj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</w:fldData>
        </w:fldChar>
      </w:r>
      <w:r w:rsidR="008C147F">
        <w:rPr>
          <w:rFonts w:ascii="Times New Roman" w:hAnsi="Times New Roman" w:cs="Times New Roman"/>
          <w:sz w:val="20"/>
          <w:szCs w:val="20"/>
        </w:rPr>
        <w:instrText xml:space="preserve"> ADDIN EN.CITE.DATA </w:instrText>
      </w:r>
      <w:r w:rsidR="005033C7">
        <w:rPr>
          <w:rFonts w:ascii="Times New Roman" w:hAnsi="Times New Roman" w:cs="Times New Roman"/>
          <w:sz w:val="20"/>
          <w:szCs w:val="20"/>
        </w:rPr>
      </w:r>
      <w:r w:rsidR="005033C7">
        <w:rPr>
          <w:rFonts w:ascii="Times New Roman" w:hAnsi="Times New Roman" w:cs="Times New Roman"/>
          <w:sz w:val="20"/>
          <w:szCs w:val="20"/>
        </w:rPr>
        <w:fldChar w:fldCharType="end"/>
      </w:r>
      <w:r w:rsidR="005033C7" w:rsidRPr="00A45440">
        <w:rPr>
          <w:rFonts w:ascii="Times New Roman" w:hAnsi="Times New Roman" w:cs="Times New Roman"/>
          <w:sz w:val="20"/>
          <w:szCs w:val="20"/>
        </w:rPr>
      </w:r>
      <w:r w:rsidR="005033C7" w:rsidRPr="00A45440">
        <w:rPr>
          <w:rFonts w:ascii="Times New Roman" w:hAnsi="Times New Roman" w:cs="Times New Roman"/>
          <w:sz w:val="20"/>
          <w:szCs w:val="20"/>
        </w:rPr>
        <w:fldChar w:fldCharType="separate"/>
      </w:r>
      <w:r w:rsidR="008C147F">
        <w:rPr>
          <w:rFonts w:ascii="Times New Roman" w:hAnsi="Times New Roman" w:cs="Times New Roman"/>
          <w:noProof/>
          <w:sz w:val="20"/>
          <w:szCs w:val="20"/>
        </w:rPr>
        <w:t>[36-38]</w:t>
      </w:r>
      <w:r w:rsidR="005033C7" w:rsidRPr="00A45440">
        <w:rPr>
          <w:rFonts w:ascii="Times New Roman" w:hAnsi="Times New Roman" w:cs="Times New Roman"/>
          <w:sz w:val="20"/>
          <w:szCs w:val="20"/>
        </w:rPr>
        <w:fldChar w:fldCharType="end"/>
      </w:r>
      <w:r w:rsidRPr="00A45440">
        <w:rPr>
          <w:rFonts w:ascii="Times New Roman" w:hAnsi="Times New Roman" w:cs="Times New Roman"/>
          <w:sz w:val="20"/>
          <w:szCs w:val="20"/>
        </w:rPr>
        <w:t xml:space="preserve">) that can </w:t>
      </w:r>
      <w:r w:rsidRPr="00A45440">
        <w:rPr>
          <w:rStyle w:val="None"/>
          <w:rFonts w:ascii="Times New Roman" w:hAnsi="Times New Roman" w:cs="Times New Roman"/>
          <w:sz w:val="20"/>
          <w:szCs w:val="20"/>
        </w:rPr>
        <w:t>assign candidate elemental formulae to the mass fragments, neutral losses, and precursor ions</w:t>
      </w:r>
      <w:r>
        <w:rPr>
          <w:rStyle w:val="None"/>
          <w:rFonts w:ascii="Times New Roman" w:hAnsi="Times New Roman" w:cs="Times New Roman"/>
          <w:sz w:val="20"/>
          <w:szCs w:val="20"/>
        </w:rPr>
        <w:t xml:space="preserve">. This </w:t>
      </w:r>
      <w:r w:rsidRPr="00A45440">
        <w:rPr>
          <w:rStyle w:val="None"/>
          <w:rFonts w:ascii="Times New Roman" w:hAnsi="Times New Roman" w:cs="Times New Roman"/>
          <w:sz w:val="20"/>
          <w:szCs w:val="20"/>
        </w:rPr>
        <w:t>aid</w:t>
      </w:r>
      <w:r>
        <w:rPr>
          <w:rStyle w:val="None"/>
          <w:rFonts w:ascii="Times New Roman" w:hAnsi="Times New Roman" w:cs="Times New Roman"/>
          <w:sz w:val="20"/>
          <w:szCs w:val="20"/>
        </w:rPr>
        <w:t>s</w:t>
      </w:r>
      <w:r w:rsidRPr="00A45440">
        <w:rPr>
          <w:rStyle w:val="None"/>
          <w:rFonts w:ascii="Times New Roman" w:hAnsi="Times New Roman" w:cs="Times New Roman"/>
          <w:sz w:val="20"/>
          <w:szCs w:val="20"/>
        </w:rPr>
        <w:t xml:space="preserve"> in </w:t>
      </w:r>
      <w:r>
        <w:rPr>
          <w:rStyle w:val="None"/>
          <w:rFonts w:ascii="Times New Roman" w:hAnsi="Times New Roman" w:cs="Times New Roman"/>
          <w:sz w:val="20"/>
          <w:szCs w:val="20"/>
        </w:rPr>
        <w:t xml:space="preserve">the </w:t>
      </w:r>
      <w:r w:rsidRPr="00A45440">
        <w:rPr>
          <w:rStyle w:val="None"/>
          <w:rFonts w:ascii="Times New Roman" w:hAnsi="Times New Roman" w:cs="Times New Roman"/>
          <w:sz w:val="20"/>
          <w:szCs w:val="20"/>
        </w:rPr>
        <w:t xml:space="preserve">interpretation of any potentially discovered patterns. </w:t>
      </w:r>
    </w:p>
    <w:p w14:paraId="1A8BCF71" w14:textId="77777777" w:rsidR="00970E48" w:rsidRPr="00970E48" w:rsidRDefault="00970E48" w:rsidP="00970E48">
      <w:pPr>
        <w:spacing w:after="0"/>
        <w:jc w:val="both"/>
        <w:rPr>
          <w:rStyle w:val="None"/>
          <w:rFonts w:ascii="Times New Roman" w:hAnsi="Times New Roman" w:cs="Times New Roman"/>
          <w:szCs w:val="20"/>
        </w:rPr>
      </w:pPr>
      <w:r w:rsidRPr="00970E48">
        <w:rPr>
          <w:rStyle w:val="None"/>
          <w:rFonts w:ascii="Times New Roman" w:hAnsi="Times New Roman" w:cs="Times New Roman"/>
          <w:szCs w:val="20"/>
        </w:rPr>
        <w:t>2.3.3</w:t>
      </w:r>
      <w:r>
        <w:rPr>
          <w:rStyle w:val="None"/>
          <w:rFonts w:ascii="Times New Roman" w:hAnsi="Times New Roman" w:cs="Times New Roman"/>
          <w:szCs w:val="20"/>
        </w:rPr>
        <w:t xml:space="preserve"> Computational aspects</w:t>
      </w:r>
    </w:p>
    <w:p w14:paraId="00A1EAE3" w14:textId="77777777" w:rsidR="00970E48" w:rsidRDefault="00970E48" w:rsidP="00970E48">
      <w:pPr>
        <w:pStyle w:val="Body"/>
        <w:spacing w:after="0"/>
        <w:jc w:val="both"/>
        <w:rPr>
          <w:rFonts w:ascii="Times New Roman" w:hAnsi="Times New Roman" w:cs="Times New Roman"/>
          <w:sz w:val="20"/>
          <w:szCs w:val="20"/>
        </w:rPr>
      </w:pPr>
      <w:r>
        <w:rPr>
          <w:rFonts w:ascii="Times New Roman" w:hAnsi="Times New Roman" w:cs="Times New Roman"/>
          <w:sz w:val="20"/>
          <w:szCs w:val="20"/>
        </w:rPr>
        <w:t>MS2LDA relies on scripts written in R and Python and is platform-independent (tested on the Windows, Mac, and Linux operating systems.) In principle, MS2LDA is also analytical-platform independent, given that data-dependent fragmentation files containing information-rich spectra can be generated by different analytical platforms. The MS2LDA workflow accepts open data formats, such as MzXML and MzML, as well as fragmentation files in combination with peak lists generated by any peak-picking software tool, e.g. XCMS (used in this study). The scripts developed for the MS2LDA workflow can be easily extended into a web-based application accessible to the general metabolomics public. The entire MS2LDA workflow running on a typical laptop machine (Intel Core i7 3GHz, 8GB RAM) took around 3 hours to process one beer extract data set entirely, with approximately 1.5 hours spent on the data conversion stage and another 1.5 hours on the Mass2Motif discovery stage. More details are available in section 4.5 of the Supporting Information.</w:t>
      </w:r>
    </w:p>
    <w:p w14:paraId="5EBCA8DB" w14:textId="77777777" w:rsidR="00C17BFE" w:rsidRPr="003C56EB" w:rsidRDefault="00C17BFE" w:rsidP="00C17BFE">
      <w:pPr>
        <w:pStyle w:val="Heading2"/>
        <w:rPr>
          <w:rFonts w:ascii="Times New Roman" w:hAnsi="Times New Roman" w:cs="Times New Roman"/>
          <w:sz w:val="24"/>
        </w:rPr>
      </w:pPr>
      <w:r w:rsidRPr="003C56EB">
        <w:rPr>
          <w:rFonts w:ascii="Times New Roman" w:hAnsi="Times New Roman" w:cs="Times New Roman"/>
          <w:sz w:val="24"/>
        </w:rPr>
        <w:t>2.4 Data analysis</w:t>
      </w:r>
    </w:p>
    <w:p w14:paraId="06A6C1B7" w14:textId="77777777" w:rsidR="00C17BFE" w:rsidRDefault="00C17BFE" w:rsidP="00F670D4">
      <w:pPr>
        <w:pStyle w:val="Paragraph"/>
      </w:pPr>
      <w:r>
        <w:t>The MS2LDAV</w:t>
      </w:r>
      <w:r w:rsidRPr="00030CC2">
        <w:t>is module can be used to analy</w:t>
      </w:r>
      <w:r w:rsidR="00225990">
        <w:t>z</w:t>
      </w:r>
      <w:r w:rsidRPr="00030CC2">
        <w:t xml:space="preserve">e </w:t>
      </w:r>
      <w:r>
        <w:t xml:space="preserve">and explore the </w:t>
      </w:r>
      <w:r w:rsidRPr="00030CC2">
        <w:t>discovered Mass2Motifs</w:t>
      </w:r>
      <w:r>
        <w:t xml:space="preserve"> in </w:t>
      </w:r>
      <w:r w:rsidRPr="00030CC2">
        <w:t xml:space="preserve">the </w:t>
      </w:r>
      <w:r>
        <w:t xml:space="preserve">resulting </w:t>
      </w:r>
      <w:r w:rsidRPr="00030CC2">
        <w:t xml:space="preserve">project files </w:t>
      </w:r>
      <w:r>
        <w:t>(for details, see section 4.4 in the Supporting Information)</w:t>
      </w:r>
      <w:r w:rsidRPr="00030CC2">
        <w:t xml:space="preserve">. To aid in </w:t>
      </w:r>
      <w:r w:rsidR="0058232E" w:rsidRPr="00030CC2">
        <w:t>visualization</w:t>
      </w:r>
      <w:r w:rsidR="00886C9E">
        <w:t xml:space="preserve"> and exploration</w:t>
      </w:r>
      <w:r w:rsidRPr="00030CC2">
        <w:t>, the distributions over</w:t>
      </w:r>
      <w:r>
        <w:t xml:space="preserve"> the features that make up the M</w:t>
      </w:r>
      <w:r w:rsidRPr="00030CC2">
        <w:t>ass2mot</w:t>
      </w:r>
      <w:r>
        <w:t>ifs and the distributions over M</w:t>
      </w:r>
      <w:r w:rsidRPr="00030CC2">
        <w:t xml:space="preserve">ass2motifs for each </w:t>
      </w:r>
      <w:r>
        <w:t xml:space="preserve">fragmentation spectrum </w:t>
      </w:r>
      <w:r w:rsidRPr="00030CC2">
        <w:t xml:space="preserve">can be thresholded. The default threshold values were manually selected for </w:t>
      </w:r>
      <w:r w:rsidR="0058232E" w:rsidRPr="00030CC2">
        <w:t>visualization</w:t>
      </w:r>
      <w:r w:rsidRPr="00030CC2">
        <w:t xml:space="preserve"> but can be varied. </w:t>
      </w:r>
      <w:r>
        <w:t xml:space="preserve">In our analysis, </w:t>
      </w:r>
      <w:r w:rsidRPr="00030CC2">
        <w:t xml:space="preserve">Mass2Motifs with degrees ≥10 (i.e. that were present in ten or more </w:t>
      </w:r>
      <w:r>
        <w:t xml:space="preserve">spectra </w:t>
      </w:r>
      <w:r w:rsidRPr="00030CC2">
        <w:t>after thresholding) were manually inspected and annotated a</w:t>
      </w:r>
      <w:r>
        <w:t>t different levels of confidence</w:t>
      </w:r>
      <w:r w:rsidR="00886C9E">
        <w:t xml:space="preserve"> (see Table captions of Supporting Tables S-1 and S-2)</w:t>
      </w:r>
      <w:r w:rsidRPr="00030CC2">
        <w:t>. Annotation</w:t>
      </w:r>
      <w:r>
        <w:t>s</w:t>
      </w:r>
      <w:r w:rsidRPr="00030CC2">
        <w:t xml:space="preserve"> of Mass2Motifs </w:t>
      </w:r>
      <w:r>
        <w:t xml:space="preserve">were </w:t>
      </w:r>
      <w:r w:rsidRPr="00030CC2">
        <w:t>established through expert knowledge and by spectral matching of the MS2 spectra containing the associated fragments and/or neutral losses to the reference spectra in MzCloud (</w:t>
      </w:r>
      <w:hyperlink r:id="rId14">
        <w:r w:rsidRPr="00030CC2">
          <w:rPr>
            <w:rStyle w:val="InternetLink"/>
            <w:color w:val="00000A"/>
            <w:u w:val="none"/>
          </w:rPr>
          <w:t>www.mzcloud.org</w:t>
        </w:r>
      </w:hyperlink>
      <w:r w:rsidRPr="00030CC2">
        <w:t>). Key fragment</w:t>
      </w:r>
      <w:r w:rsidR="00225990">
        <w:t xml:space="preserve"> or </w:t>
      </w:r>
      <w:r w:rsidRPr="00030CC2">
        <w:t xml:space="preserve">loss features </w:t>
      </w:r>
      <w:r w:rsidR="00225990">
        <w:t xml:space="preserve">from </w:t>
      </w:r>
      <w:r w:rsidRPr="00030CC2">
        <w:t>the annotated Mass2Motifs in one sample were then searched against the list of Mass2Motifs in other samples and their correspondence</w:t>
      </w:r>
      <w:r>
        <w:t>s</w:t>
      </w:r>
      <w:r w:rsidRPr="00030CC2">
        <w:t xml:space="preserve"> established if </w:t>
      </w:r>
      <w:r>
        <w:t xml:space="preserve">those </w:t>
      </w:r>
      <w:r w:rsidRPr="00030CC2">
        <w:t>key fragment/loss features were present in both.</w:t>
      </w:r>
    </w:p>
    <w:p w14:paraId="4662347D" w14:textId="77777777" w:rsidR="00C17BFE" w:rsidRDefault="00C17BFE" w:rsidP="00BE3DE7">
      <w:pPr>
        <w:pStyle w:val="Body"/>
        <w:spacing w:after="0"/>
      </w:pPr>
    </w:p>
    <w:p w14:paraId="4084834A" w14:textId="77777777" w:rsidR="00C17BFE" w:rsidRDefault="00C17BFE" w:rsidP="00BE3DE7">
      <w:pPr>
        <w:pStyle w:val="Body"/>
        <w:spacing w:after="0"/>
      </w:pPr>
    </w:p>
    <w:p w14:paraId="36AD8C98" w14:textId="77777777" w:rsidR="00C17BFE" w:rsidRDefault="00C17BFE" w:rsidP="00BE3DE7">
      <w:pPr>
        <w:pStyle w:val="Body"/>
        <w:spacing w:after="0"/>
      </w:pPr>
    </w:p>
    <w:p w14:paraId="3AF76D79" w14:textId="77777777" w:rsidR="00C17BFE" w:rsidRDefault="00C17BFE" w:rsidP="006E0BB2">
      <w:pPr>
        <w:pStyle w:val="Body"/>
        <w:spacing w:after="0"/>
        <w:jc w:val="center"/>
      </w:pPr>
    </w:p>
    <w:p w14:paraId="412F9505" w14:textId="77777777" w:rsidR="0087339A" w:rsidRDefault="0087339A" w:rsidP="00BE3DE7">
      <w:pPr>
        <w:pStyle w:val="Body"/>
        <w:spacing w:after="0"/>
      </w:pPr>
    </w:p>
    <w:p w14:paraId="5974C764" w14:textId="77777777" w:rsidR="0087339A" w:rsidRDefault="0087339A" w:rsidP="00BE3DE7">
      <w:pPr>
        <w:pStyle w:val="Body"/>
        <w:spacing w:after="0"/>
      </w:pPr>
    </w:p>
    <w:p w14:paraId="70123AB7" w14:textId="77777777" w:rsidR="0087339A" w:rsidRDefault="0087339A" w:rsidP="00BE3DE7">
      <w:pPr>
        <w:pStyle w:val="Body"/>
        <w:spacing w:after="0"/>
      </w:pPr>
    </w:p>
    <w:p w14:paraId="06637432" w14:textId="77777777" w:rsidR="00C92352" w:rsidRDefault="00C92352">
      <w:pPr>
        <w:suppressAutoHyphens w:val="0"/>
        <w:spacing w:after="0"/>
        <w:jc w:val="both"/>
        <w:rPr>
          <w:rStyle w:val="None"/>
          <w:rFonts w:ascii="Times New Roman" w:eastAsia="Helvetica" w:hAnsi="Times New Roman" w:cs="Times New Roman"/>
          <w:b/>
          <w:bCs/>
          <w:color w:val="000000"/>
          <w:sz w:val="24"/>
          <w:szCs w:val="24"/>
          <w:u w:color="000000"/>
          <w:lang w:val="en-US"/>
        </w:rPr>
      </w:pPr>
      <w:r>
        <w:rPr>
          <w:rStyle w:val="None"/>
          <w:rFonts w:ascii="Times New Roman" w:hAnsi="Times New Roman" w:cs="Times New Roman"/>
          <w:b/>
          <w:bCs/>
          <w:sz w:val="24"/>
          <w:szCs w:val="24"/>
        </w:rPr>
        <w:br w:type="page"/>
      </w:r>
    </w:p>
    <w:p w14:paraId="306D636E" w14:textId="77777777" w:rsidR="0087339A" w:rsidRPr="0058232E" w:rsidRDefault="0087339A" w:rsidP="0087339A">
      <w:pPr>
        <w:pStyle w:val="Body"/>
        <w:rPr>
          <w:rFonts w:ascii="Times New Roman" w:hAnsi="Times New Roman" w:cs="Times New Roman"/>
        </w:rPr>
      </w:pPr>
      <w:r w:rsidRPr="0058232E">
        <w:rPr>
          <w:rStyle w:val="None"/>
          <w:rFonts w:ascii="Times New Roman" w:hAnsi="Times New Roman" w:cs="Times New Roman"/>
          <w:b/>
          <w:bCs/>
          <w:sz w:val="24"/>
          <w:szCs w:val="24"/>
        </w:rPr>
        <w:lastRenderedPageBreak/>
        <w:t>3.0 Results</w:t>
      </w:r>
    </w:p>
    <w:p w14:paraId="6F8C2E74" w14:textId="2BE351CC" w:rsidR="0087339A" w:rsidRDefault="0087339A" w:rsidP="0087339A">
      <w:pPr>
        <w:spacing w:line="276" w:lineRule="auto"/>
        <w:jc w:val="both"/>
        <w:rPr>
          <w:rFonts w:ascii="Times New Roman" w:hAnsi="Times New Roman" w:cs="Times New Roman"/>
          <w:sz w:val="20"/>
        </w:rPr>
      </w:pPr>
      <w:bookmarkStart w:id="21" w:name="magicparlabel1674"/>
      <w:bookmarkStart w:id="22" w:name="magicparlabel1673"/>
      <w:bookmarkStart w:id="23" w:name="magicparlabel1658"/>
      <w:bookmarkStart w:id="24" w:name="magicparlabel1773"/>
      <w:bookmarkStart w:id="25" w:name="magicparlabel1167"/>
      <w:bookmarkStart w:id="26" w:name="magicparlabel1073"/>
      <w:bookmarkStart w:id="27" w:name="magicparlabel428"/>
      <w:bookmarkStart w:id="28" w:name="_UnoMark__148_3217003351"/>
      <w:bookmarkEnd w:id="21"/>
      <w:bookmarkEnd w:id="22"/>
      <w:bookmarkEnd w:id="23"/>
      <w:bookmarkEnd w:id="24"/>
      <w:bookmarkEnd w:id="25"/>
      <w:bookmarkEnd w:id="26"/>
      <w:bookmarkEnd w:id="27"/>
      <w:bookmarkEnd w:id="28"/>
      <w:r w:rsidRPr="00AC1419">
        <w:rPr>
          <w:rFonts w:ascii="Times New Roman" w:hAnsi="Times New Roman" w:cs="Times New Roman"/>
          <w:sz w:val="20"/>
        </w:rPr>
        <w:t xml:space="preserve">The MS2LDA workflow was </w:t>
      </w:r>
      <w:r w:rsidR="0054476F" w:rsidRPr="00AC1419">
        <w:rPr>
          <w:rFonts w:ascii="Times New Roman" w:hAnsi="Times New Roman" w:cs="Times New Roman"/>
          <w:sz w:val="20"/>
        </w:rPr>
        <w:t xml:space="preserve">independently </w:t>
      </w:r>
      <w:r w:rsidRPr="00AC1419">
        <w:rPr>
          <w:rFonts w:ascii="Times New Roman" w:hAnsi="Times New Roman" w:cs="Times New Roman"/>
          <w:sz w:val="20"/>
        </w:rPr>
        <w:t>applied to four</w:t>
      </w:r>
      <w:r w:rsidR="007B61B5" w:rsidRPr="00AC1419">
        <w:rPr>
          <w:rFonts w:ascii="Times New Roman" w:hAnsi="Times New Roman" w:cs="Times New Roman"/>
          <w:sz w:val="20"/>
        </w:rPr>
        <w:t xml:space="preserve"> complex biomolecul</w:t>
      </w:r>
      <w:r w:rsidR="00AC1419">
        <w:rPr>
          <w:rFonts w:ascii="Times New Roman" w:hAnsi="Times New Roman" w:cs="Times New Roman"/>
          <w:sz w:val="20"/>
        </w:rPr>
        <w:t>ar</w:t>
      </w:r>
      <w:r w:rsidR="007B61B5" w:rsidRPr="00AC1419">
        <w:rPr>
          <w:rFonts w:ascii="Times New Roman" w:hAnsi="Times New Roman" w:cs="Times New Roman"/>
          <w:sz w:val="20"/>
        </w:rPr>
        <w:t xml:space="preserve"> mixtures in the form of</w:t>
      </w:r>
      <w:r w:rsidRPr="00AC1419">
        <w:rPr>
          <w:rFonts w:ascii="Times New Roman" w:hAnsi="Times New Roman" w:cs="Times New Roman"/>
          <w:sz w:val="20"/>
        </w:rPr>
        <w:t xml:space="preserve"> beer extracts. A </w:t>
      </w:r>
      <w:r w:rsidR="007B61B5" w:rsidRPr="00AC1419">
        <w:rPr>
          <w:rFonts w:ascii="Times New Roman" w:hAnsi="Times New Roman" w:cs="Times New Roman"/>
          <w:sz w:val="20"/>
        </w:rPr>
        <w:t xml:space="preserve">standard </w:t>
      </w:r>
      <w:r w:rsidRPr="00AC1419">
        <w:rPr>
          <w:rFonts w:ascii="Times New Roman" w:hAnsi="Times New Roman" w:cs="Times New Roman"/>
          <w:sz w:val="20"/>
        </w:rPr>
        <w:t>peak-picking metabolomics data processing workflow</w:t>
      </w:r>
      <w:r w:rsidR="007B61B5" w:rsidRPr="00AC1419">
        <w:rPr>
          <w:rFonts w:ascii="Times New Roman" w:hAnsi="Times New Roman" w:cs="Times New Roman"/>
          <w:sz w:val="20"/>
        </w:rPr>
        <w:t>,</w:t>
      </w:r>
      <w:r w:rsidRPr="00AC1419">
        <w:rPr>
          <w:rFonts w:ascii="Times New Roman" w:hAnsi="Times New Roman" w:cs="Times New Roman"/>
          <w:sz w:val="20"/>
        </w:rPr>
        <w:t xml:space="preserve"> based on </w:t>
      </w:r>
      <w:r w:rsidR="00EB51A0" w:rsidRPr="00AC1419">
        <w:rPr>
          <w:rFonts w:ascii="Times New Roman" w:hAnsi="Times New Roman" w:cs="Times New Roman"/>
          <w:sz w:val="20"/>
        </w:rPr>
        <w:t>XCMS and M</w:t>
      </w:r>
      <w:r w:rsidRPr="00AC1419">
        <w:rPr>
          <w:rFonts w:ascii="Times New Roman" w:hAnsi="Times New Roman" w:cs="Times New Roman"/>
          <w:sz w:val="20"/>
        </w:rPr>
        <w:t xml:space="preserve">zMatch </w:t>
      </w:r>
      <w:r w:rsidR="005033C7" w:rsidRPr="00AC1419">
        <w:rPr>
          <w:rFonts w:ascii="Times New Roman" w:hAnsi="Times New Roman" w:cs="Times New Roman"/>
          <w:sz w:val="20"/>
        </w:rPr>
        <w:fldChar w:fldCharType="begin">
          <w:fldData xml:space="preserve">PEVuZE5vdGU+PENpdGU+PEF1dGhvcj5TbWl0aDwvQXV0aG9yPjxZZWFyPjIwMDY8L1llYXI+PFJl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</w:fldData>
        </w:fldChar>
      </w:r>
      <w:r w:rsidR="008C147F" w:rsidRPr="00AC1419">
        <w:rPr>
          <w:rFonts w:ascii="Times New Roman" w:hAnsi="Times New Roman" w:cs="Times New Roman"/>
          <w:sz w:val="20"/>
        </w:rPr>
        <w:instrText xml:space="preserve"> ADDIN EN.CITE </w:instrText>
      </w:r>
      <w:r w:rsidR="005033C7" w:rsidRPr="00AC1419">
        <w:rPr>
          <w:rFonts w:ascii="Times New Roman" w:hAnsi="Times New Roman" w:cs="Times New Roman"/>
          <w:sz w:val="20"/>
        </w:rPr>
        <w:fldChar w:fldCharType="begin">
          <w:fldData xml:space="preserve">PEVuZE5vdGU+PENpdGU+PEF1dGhvcj5TbWl0aDwvQXV0aG9yPjxZZWFyPjIwMDY8L1llYXI+PFJl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</w:fldData>
        </w:fldChar>
      </w:r>
      <w:r w:rsidR="008C147F" w:rsidRPr="00AC1419">
        <w:rPr>
          <w:rFonts w:ascii="Times New Roman" w:hAnsi="Times New Roman" w:cs="Times New Roman"/>
          <w:sz w:val="20"/>
        </w:rPr>
        <w:instrText xml:space="preserve"> ADDIN EN.CITE.DATA </w:instrText>
      </w:r>
      <w:r w:rsidR="005033C7" w:rsidRPr="00AC1419">
        <w:rPr>
          <w:rFonts w:ascii="Times New Roman" w:hAnsi="Times New Roman" w:cs="Times New Roman"/>
          <w:sz w:val="20"/>
        </w:rPr>
      </w:r>
      <w:r w:rsidR="005033C7" w:rsidRPr="00AC1419">
        <w:rPr>
          <w:rFonts w:ascii="Times New Roman" w:hAnsi="Times New Roman" w:cs="Times New Roman"/>
          <w:sz w:val="20"/>
        </w:rPr>
        <w:fldChar w:fldCharType="end"/>
      </w:r>
      <w:r w:rsidR="005033C7" w:rsidRPr="00AC1419">
        <w:rPr>
          <w:rFonts w:ascii="Times New Roman" w:hAnsi="Times New Roman" w:cs="Times New Roman"/>
          <w:sz w:val="20"/>
        </w:rPr>
      </w:r>
      <w:r w:rsidR="005033C7" w:rsidRPr="00AC1419">
        <w:rPr>
          <w:rFonts w:ascii="Times New Roman" w:hAnsi="Times New Roman" w:cs="Times New Roman"/>
          <w:sz w:val="20"/>
        </w:rPr>
        <w:fldChar w:fldCharType="separate"/>
      </w:r>
      <w:r w:rsidR="008C147F" w:rsidRPr="00AC1419">
        <w:rPr>
          <w:rFonts w:ascii="Times New Roman" w:hAnsi="Times New Roman" w:cs="Times New Roman"/>
          <w:noProof/>
          <w:sz w:val="20"/>
        </w:rPr>
        <w:t>[31, 39]</w:t>
      </w:r>
      <w:r w:rsidR="005033C7" w:rsidRPr="00AC1419">
        <w:rPr>
          <w:rFonts w:ascii="Times New Roman" w:hAnsi="Times New Roman" w:cs="Times New Roman"/>
          <w:sz w:val="20"/>
        </w:rPr>
        <w:fldChar w:fldCharType="end"/>
      </w:r>
      <w:r w:rsidR="007B61B5" w:rsidRPr="00AC1419">
        <w:rPr>
          <w:rFonts w:ascii="Times New Roman" w:hAnsi="Times New Roman" w:cs="Times New Roman"/>
          <w:sz w:val="20"/>
        </w:rPr>
        <w:t>,</w:t>
      </w:r>
      <w:r w:rsidRPr="00AC1419">
        <w:rPr>
          <w:rFonts w:ascii="Times New Roman" w:hAnsi="Times New Roman" w:cs="Times New Roman"/>
          <w:sz w:val="20"/>
        </w:rPr>
        <w:t xml:space="preserve"> </w:t>
      </w:r>
      <w:r w:rsidR="006E0BB2" w:rsidRPr="00AC1419">
        <w:rPr>
          <w:rFonts w:ascii="Times New Roman" w:hAnsi="Times New Roman" w:cs="Times New Roman"/>
          <w:sz w:val="20"/>
        </w:rPr>
        <w:t>was used to detect</w:t>
      </w:r>
      <w:r w:rsidRPr="00AC1419">
        <w:rPr>
          <w:rFonts w:ascii="Times New Roman" w:hAnsi="Times New Roman" w:cs="Times New Roman"/>
          <w:sz w:val="20"/>
        </w:rPr>
        <w:t xml:space="preserve"> MS1 peaks in the beer extracts </w:t>
      </w:r>
      <w:r w:rsidR="006E0BB2" w:rsidRPr="00AC1419">
        <w:rPr>
          <w:rFonts w:ascii="Times New Roman" w:hAnsi="Times New Roman" w:cs="Times New Roman"/>
          <w:sz w:val="20"/>
        </w:rPr>
        <w:t>to which MS2 spectra could be matched</w:t>
      </w:r>
      <w:r w:rsidR="003011A6" w:rsidRPr="00AC1419">
        <w:rPr>
          <w:rFonts w:ascii="Times New Roman" w:hAnsi="Times New Roman" w:cs="Times New Roman"/>
          <w:sz w:val="20"/>
        </w:rPr>
        <w:t xml:space="preserve">. </w:t>
      </w:r>
      <w:r w:rsidRPr="00AC1419">
        <w:rPr>
          <w:rFonts w:ascii="Times New Roman" w:hAnsi="Times New Roman" w:cs="Times New Roman"/>
          <w:sz w:val="20"/>
        </w:rPr>
        <w:t>After</w:t>
      </w:r>
      <w:r w:rsidRPr="0058232E">
        <w:rPr>
          <w:rFonts w:ascii="Times New Roman" w:hAnsi="Times New Roman" w:cs="Times New Roman"/>
          <w:sz w:val="20"/>
        </w:rPr>
        <w:t xml:space="preserve"> pre</w:t>
      </w:r>
      <w:r w:rsidR="00EB51A0" w:rsidRPr="0058232E">
        <w:rPr>
          <w:rFonts w:ascii="Times New Roman" w:hAnsi="Times New Roman" w:cs="Times New Roman"/>
          <w:sz w:val="20"/>
        </w:rPr>
        <w:t>-</w:t>
      </w:r>
      <w:r w:rsidRPr="0058232E">
        <w:rPr>
          <w:rFonts w:ascii="Times New Roman" w:hAnsi="Times New Roman" w:cs="Times New Roman"/>
          <w:sz w:val="20"/>
        </w:rPr>
        <w:t xml:space="preserve">processing and filtering, we </w:t>
      </w:r>
      <w:r w:rsidRPr="00006954">
        <w:rPr>
          <w:rFonts w:ascii="Times New Roman" w:hAnsi="Times New Roman" w:cs="Times New Roman"/>
          <w:sz w:val="20"/>
        </w:rPr>
        <w:t>obtained</w:t>
      </w:r>
      <w:r w:rsidR="007B61B5">
        <w:rPr>
          <w:rFonts w:ascii="Times New Roman" w:hAnsi="Times New Roman" w:cs="Times New Roman"/>
          <w:sz w:val="20"/>
        </w:rPr>
        <w:t>,</w:t>
      </w:r>
      <w:r w:rsidRPr="00006954">
        <w:rPr>
          <w:rFonts w:ascii="Times New Roman" w:hAnsi="Times New Roman" w:cs="Times New Roman"/>
          <w:sz w:val="20"/>
        </w:rPr>
        <w:t xml:space="preserve"> on average</w:t>
      </w:r>
      <w:r w:rsidR="00861C4A">
        <w:rPr>
          <w:rFonts w:ascii="Times New Roman" w:hAnsi="Times New Roman" w:cs="Times New Roman"/>
          <w:sz w:val="20"/>
        </w:rPr>
        <w:t xml:space="preserve"> (across the four datasets)</w:t>
      </w:r>
      <w:r w:rsidR="007B61B5">
        <w:rPr>
          <w:rFonts w:ascii="Times New Roman" w:hAnsi="Times New Roman" w:cs="Times New Roman"/>
          <w:sz w:val="20"/>
        </w:rPr>
        <w:t>,</w:t>
      </w:r>
      <w:r w:rsidRPr="00006954">
        <w:rPr>
          <w:rFonts w:ascii="Times New Roman" w:hAnsi="Times New Roman" w:cs="Times New Roman"/>
          <w:sz w:val="20"/>
        </w:rPr>
        <w:t xml:space="preserve"> 1409 and 1125 fragmented MS1 peaks in positive and negative ionization mode, respectively (see Supporting Info</w:t>
      </w:r>
      <w:r w:rsidR="002934CB">
        <w:rPr>
          <w:rFonts w:ascii="Times New Roman" w:hAnsi="Times New Roman" w:cs="Times New Roman"/>
          <w:sz w:val="20"/>
        </w:rPr>
        <w:t>rmation</w:t>
      </w:r>
      <w:r w:rsidRPr="00006954">
        <w:rPr>
          <w:rFonts w:ascii="Times New Roman" w:hAnsi="Times New Roman" w:cs="Times New Roman"/>
          <w:sz w:val="20"/>
        </w:rPr>
        <w:t xml:space="preserve"> </w:t>
      </w:r>
      <w:r w:rsidR="00BC7C96" w:rsidRPr="00006954">
        <w:rPr>
          <w:rFonts w:ascii="Times New Roman" w:hAnsi="Times New Roman" w:cs="Times New Roman"/>
          <w:sz w:val="20"/>
        </w:rPr>
        <w:t>section 5.1</w:t>
      </w:r>
      <w:r w:rsidRPr="00006954">
        <w:rPr>
          <w:rFonts w:ascii="Times New Roman" w:hAnsi="Times New Roman" w:cs="Times New Roman"/>
          <w:sz w:val="20"/>
        </w:rPr>
        <w:t xml:space="preserve"> for more details). These</w:t>
      </w:r>
      <w:r w:rsidRPr="0058232E">
        <w:rPr>
          <w:rFonts w:ascii="Times New Roman" w:hAnsi="Times New Roman" w:cs="Times New Roman"/>
          <w:sz w:val="20"/>
        </w:rPr>
        <w:t xml:space="preserve"> fragmentation pattern were subjected to Latent Dirichlet Analysis (LDA) and the results from LDA inference, i.e. ‘Mass2Motifs’, were </w:t>
      </w:r>
      <w:r w:rsidR="00EB51A0" w:rsidRPr="00F670D4">
        <w:rPr>
          <w:rFonts w:ascii="Times New Roman" w:hAnsi="Times New Roman" w:cs="Times New Roman"/>
          <w:sz w:val="20"/>
          <w:lang w:val="en-US"/>
        </w:rPr>
        <w:t>analy</w:t>
      </w:r>
      <w:r w:rsidR="002934CB" w:rsidRPr="00F670D4">
        <w:rPr>
          <w:rFonts w:ascii="Times New Roman" w:hAnsi="Times New Roman" w:cs="Times New Roman"/>
          <w:sz w:val="20"/>
          <w:lang w:val="en-US"/>
        </w:rPr>
        <w:t>z</w:t>
      </w:r>
      <w:r w:rsidR="00EB51A0" w:rsidRPr="00F670D4">
        <w:rPr>
          <w:rFonts w:ascii="Times New Roman" w:hAnsi="Times New Roman" w:cs="Times New Roman"/>
          <w:sz w:val="20"/>
          <w:lang w:val="en-US"/>
        </w:rPr>
        <w:t>ed</w:t>
      </w:r>
      <w:r w:rsidRPr="0058232E">
        <w:rPr>
          <w:rFonts w:ascii="Times New Roman" w:hAnsi="Times New Roman" w:cs="Times New Roman"/>
          <w:sz w:val="20"/>
        </w:rPr>
        <w:t xml:space="preserve"> u</w:t>
      </w:r>
      <w:r w:rsidR="002D2773">
        <w:rPr>
          <w:rFonts w:ascii="Times New Roman" w:hAnsi="Times New Roman" w:cs="Times New Roman"/>
          <w:sz w:val="20"/>
        </w:rPr>
        <w:t>sing the MS2LDAvis environment.</w:t>
      </w:r>
    </w:p>
    <w:p w14:paraId="6FDEFA85" w14:textId="55B136F3" w:rsidR="003545D7" w:rsidRDefault="00EF7494" w:rsidP="00006954">
      <w:pPr>
        <w:spacing w:line="276" w:lineRule="auto"/>
        <w:jc w:val="both"/>
        <w:rPr>
          <w:rFonts w:ascii="Times New Roman" w:hAnsi="Times New Roman" w:cs="Times New Roman"/>
          <w:sz w:val="20"/>
        </w:rPr>
      </w:pPr>
      <w:r>
        <w:rPr>
          <w:rFonts w:ascii="Times New Roman" w:hAnsi="Times New Roman" w:cs="Times New Roman"/>
          <w:sz w:val="20"/>
        </w:rPr>
        <w:t>The MS2LDA workflow resulted in a set of 300 Mass2Motifs for each data file</w:t>
      </w:r>
      <w:r w:rsidR="002934CB">
        <w:rPr>
          <w:rFonts w:ascii="Times New Roman" w:hAnsi="Times New Roman" w:cs="Times New Roman"/>
          <w:sz w:val="20"/>
        </w:rPr>
        <w:t>,</w:t>
      </w:r>
      <w:r>
        <w:rPr>
          <w:rFonts w:ascii="Times New Roman" w:hAnsi="Times New Roman" w:cs="Times New Roman"/>
          <w:sz w:val="20"/>
        </w:rPr>
        <w:t xml:space="preserve"> which were </w:t>
      </w:r>
      <w:r w:rsidRPr="00F670D4">
        <w:rPr>
          <w:rFonts w:ascii="Times New Roman" w:hAnsi="Times New Roman" w:cs="Times New Roman"/>
          <w:sz w:val="20"/>
          <w:lang w:val="en-US"/>
        </w:rPr>
        <w:t>analy</w:t>
      </w:r>
      <w:r w:rsidR="002934CB" w:rsidRPr="00F670D4">
        <w:rPr>
          <w:rFonts w:ascii="Times New Roman" w:hAnsi="Times New Roman" w:cs="Times New Roman"/>
          <w:sz w:val="20"/>
          <w:lang w:val="en-US"/>
        </w:rPr>
        <w:t>z</w:t>
      </w:r>
      <w:r w:rsidRPr="00F670D4">
        <w:rPr>
          <w:rFonts w:ascii="Times New Roman" w:hAnsi="Times New Roman" w:cs="Times New Roman"/>
          <w:sz w:val="20"/>
          <w:lang w:val="en-US"/>
        </w:rPr>
        <w:t>ed</w:t>
      </w:r>
      <w:r>
        <w:rPr>
          <w:rFonts w:ascii="Times New Roman" w:hAnsi="Times New Roman" w:cs="Times New Roman"/>
          <w:sz w:val="20"/>
        </w:rPr>
        <w:t xml:space="preserve"> using the MS2LDAvis environment. </w:t>
      </w:r>
      <w:r w:rsidR="003A1B98">
        <w:rPr>
          <w:rFonts w:ascii="Times New Roman" w:hAnsi="Times New Roman" w:cs="Times New Roman"/>
          <w:sz w:val="20"/>
        </w:rPr>
        <w:t>In each data set</w:t>
      </w:r>
      <w:r w:rsidR="002934CB">
        <w:rPr>
          <w:rFonts w:ascii="Times New Roman" w:hAnsi="Times New Roman" w:cs="Times New Roman"/>
          <w:sz w:val="20"/>
        </w:rPr>
        <w:t>,</w:t>
      </w:r>
      <w:r w:rsidR="00EF2C78">
        <w:rPr>
          <w:rFonts w:ascii="Times New Roman" w:hAnsi="Times New Roman" w:cs="Times New Roman"/>
          <w:sz w:val="20"/>
        </w:rPr>
        <w:t xml:space="preserve"> MS2LDA </w:t>
      </w:r>
      <w:r w:rsidR="007B61B5">
        <w:rPr>
          <w:rFonts w:ascii="Times New Roman" w:hAnsi="Times New Roman" w:cs="Times New Roman"/>
          <w:sz w:val="20"/>
        </w:rPr>
        <w:t>found</w:t>
      </w:r>
      <w:r w:rsidR="00EF2C78">
        <w:rPr>
          <w:rFonts w:ascii="Times New Roman" w:hAnsi="Times New Roman" w:cs="Times New Roman"/>
          <w:sz w:val="20"/>
        </w:rPr>
        <w:t xml:space="preserve"> recurring mass fragmentation patterns</w:t>
      </w:r>
      <w:r w:rsidR="007B61B5">
        <w:rPr>
          <w:rFonts w:ascii="Times New Roman" w:hAnsi="Times New Roman" w:cs="Times New Roman"/>
          <w:sz w:val="20"/>
        </w:rPr>
        <w:t>, which</w:t>
      </w:r>
      <w:r w:rsidR="00832596">
        <w:rPr>
          <w:rFonts w:ascii="Times New Roman" w:hAnsi="Times New Roman" w:cs="Times New Roman"/>
          <w:sz w:val="20"/>
        </w:rPr>
        <w:t xml:space="preserve"> led to the structural annotation of 30-40 Mass2Motifs in </w:t>
      </w:r>
      <w:r w:rsidR="002934CB">
        <w:rPr>
          <w:rFonts w:ascii="Times New Roman" w:hAnsi="Times New Roman" w:cs="Times New Roman"/>
          <w:sz w:val="20"/>
        </w:rPr>
        <w:t xml:space="preserve">the </w:t>
      </w:r>
      <w:r w:rsidR="00832596">
        <w:rPr>
          <w:rFonts w:ascii="Times New Roman" w:hAnsi="Times New Roman" w:cs="Times New Roman"/>
          <w:sz w:val="20"/>
        </w:rPr>
        <w:t>positive ionization mod</w:t>
      </w:r>
      <w:r w:rsidR="00832596" w:rsidRPr="003011A6">
        <w:rPr>
          <w:rFonts w:ascii="Times New Roman" w:hAnsi="Times New Roman" w:cs="Times New Roman"/>
          <w:sz w:val="20"/>
        </w:rPr>
        <w:t>e files</w:t>
      </w:r>
      <w:r w:rsidR="009F3430" w:rsidRPr="003011A6">
        <w:rPr>
          <w:rFonts w:ascii="Times New Roman" w:hAnsi="Times New Roman" w:cs="Times New Roman"/>
          <w:sz w:val="20"/>
        </w:rPr>
        <w:t xml:space="preserve"> (see Supporting Table</w:t>
      </w:r>
      <w:r w:rsidR="003011A6">
        <w:rPr>
          <w:rFonts w:ascii="Times New Roman" w:hAnsi="Times New Roman" w:cs="Times New Roman"/>
          <w:sz w:val="20"/>
        </w:rPr>
        <w:t>s</w:t>
      </w:r>
      <w:r w:rsidR="009F3430" w:rsidRPr="003011A6">
        <w:rPr>
          <w:rFonts w:ascii="Times New Roman" w:hAnsi="Times New Roman" w:cs="Times New Roman"/>
          <w:sz w:val="20"/>
        </w:rPr>
        <w:t xml:space="preserve"> </w:t>
      </w:r>
      <w:r w:rsidR="003011A6">
        <w:rPr>
          <w:rFonts w:ascii="Times New Roman" w:hAnsi="Times New Roman" w:cs="Times New Roman"/>
          <w:sz w:val="20"/>
        </w:rPr>
        <w:t>S-1 and S-2)</w:t>
      </w:r>
      <w:r w:rsidR="00832596" w:rsidRPr="003011A6">
        <w:rPr>
          <w:rFonts w:ascii="Times New Roman" w:hAnsi="Times New Roman" w:cs="Times New Roman"/>
          <w:sz w:val="20"/>
        </w:rPr>
        <w:t>.</w:t>
      </w:r>
      <w:r w:rsidR="00C92352">
        <w:rPr>
          <w:rFonts w:ascii="Times New Roman" w:hAnsi="Times New Roman" w:cs="Times New Roman"/>
          <w:sz w:val="20"/>
        </w:rPr>
        <w:t xml:space="preserve"> Mass2Motifs could be annotated with biochemically relevant substructures such as histidine, phenylalanine, adenine, and a hexose-unit, as well as structural features such as the loss of a water molecule or a carboxyl group.</w:t>
      </w:r>
      <w:r w:rsidR="00832596">
        <w:rPr>
          <w:rFonts w:ascii="Times New Roman" w:hAnsi="Times New Roman" w:cs="Times New Roman"/>
          <w:sz w:val="20"/>
        </w:rPr>
        <w:t xml:space="preserve"> </w:t>
      </w:r>
      <w:r w:rsidR="00F670D4">
        <w:rPr>
          <w:rFonts w:ascii="Times New Roman" w:hAnsi="Times New Roman" w:cs="Times New Roman"/>
          <w:sz w:val="20"/>
        </w:rPr>
        <w:t xml:space="preserve">For each beer extract analysed, </w:t>
      </w:r>
      <w:r w:rsidR="00D92606">
        <w:rPr>
          <w:rFonts w:ascii="Times New Roman" w:hAnsi="Times New Roman" w:cs="Times New Roman"/>
          <w:sz w:val="20"/>
        </w:rPr>
        <w:t xml:space="preserve">at the selected threshold values, </w:t>
      </w:r>
      <w:r w:rsidR="00F670D4">
        <w:rPr>
          <w:rFonts w:ascii="Times New Roman" w:hAnsi="Times New Roman" w:cs="Times New Roman"/>
          <w:sz w:val="20"/>
        </w:rPr>
        <w:t>t</w:t>
      </w:r>
      <w:r w:rsidR="00923536">
        <w:rPr>
          <w:rFonts w:ascii="Times New Roman" w:hAnsi="Times New Roman" w:cs="Times New Roman"/>
          <w:sz w:val="20"/>
        </w:rPr>
        <w:t xml:space="preserve">he number of MS2 spectra that could be explained by each annotated Mass2Motif (i.e. the degree of a Mass2Motif) follows a long-tailed distribution </w:t>
      </w:r>
      <w:r w:rsidR="00662181">
        <w:rPr>
          <w:rFonts w:ascii="Times New Roman" w:hAnsi="Times New Roman" w:cs="Times New Roman"/>
          <w:sz w:val="20"/>
        </w:rPr>
        <w:t>with some Mass2Motifs appearing in</w:t>
      </w:r>
      <w:r w:rsidR="00923536">
        <w:rPr>
          <w:rFonts w:ascii="Times New Roman" w:hAnsi="Times New Roman" w:cs="Times New Roman"/>
          <w:sz w:val="20"/>
        </w:rPr>
        <w:t xml:space="preserve"> up to</w:t>
      </w:r>
      <w:r w:rsidR="00662181">
        <w:rPr>
          <w:rFonts w:ascii="Times New Roman" w:hAnsi="Times New Roman" w:cs="Times New Roman"/>
          <w:sz w:val="20"/>
        </w:rPr>
        <w:t xml:space="preserve"> </w:t>
      </w:r>
      <w:r w:rsidR="00923536">
        <w:rPr>
          <w:rFonts w:ascii="Times New Roman" w:hAnsi="Times New Roman" w:cs="Times New Roman"/>
          <w:sz w:val="20"/>
        </w:rPr>
        <w:t xml:space="preserve">200 spectra </w:t>
      </w:r>
      <w:r w:rsidR="00C92352" w:rsidRPr="00006954">
        <w:rPr>
          <w:rFonts w:ascii="Times New Roman" w:hAnsi="Times New Roman" w:cs="Times New Roman"/>
          <w:sz w:val="20"/>
        </w:rPr>
        <w:t>(see Supporting Info section 5.</w:t>
      </w:r>
      <w:r w:rsidR="008A79A1">
        <w:rPr>
          <w:rFonts w:ascii="Times New Roman" w:hAnsi="Times New Roman" w:cs="Times New Roman"/>
          <w:sz w:val="20"/>
        </w:rPr>
        <w:t>2</w:t>
      </w:r>
      <w:r w:rsidR="00C92352" w:rsidRPr="00006954">
        <w:rPr>
          <w:rFonts w:ascii="Times New Roman" w:hAnsi="Times New Roman" w:cs="Times New Roman"/>
          <w:sz w:val="20"/>
        </w:rPr>
        <w:t xml:space="preserve"> for more details)</w:t>
      </w:r>
      <w:r w:rsidR="00C92352">
        <w:rPr>
          <w:rFonts w:ascii="Times New Roman" w:hAnsi="Times New Roman" w:cs="Times New Roman"/>
          <w:sz w:val="20"/>
        </w:rPr>
        <w:t>.</w:t>
      </w:r>
      <w:r w:rsidR="008F3BF0">
        <w:rPr>
          <w:rFonts w:ascii="Times New Roman" w:hAnsi="Times New Roman" w:cs="Times New Roman"/>
          <w:sz w:val="20"/>
        </w:rPr>
        <w:t xml:space="preserve"> </w:t>
      </w:r>
      <w:r w:rsidR="00F77F8E">
        <w:rPr>
          <w:rFonts w:ascii="Times New Roman" w:hAnsi="Times New Roman" w:cs="Times New Roman"/>
          <w:sz w:val="20"/>
        </w:rPr>
        <w:t xml:space="preserve">Across the four fragmentation files, we also observed similar profiles for the MS1 peaks and </w:t>
      </w:r>
      <w:r w:rsidR="009B52EE">
        <w:rPr>
          <w:rFonts w:ascii="Times New Roman" w:hAnsi="Times New Roman" w:cs="Times New Roman"/>
          <w:sz w:val="20"/>
        </w:rPr>
        <w:t xml:space="preserve">the </w:t>
      </w:r>
      <w:r w:rsidR="00F77F8E">
        <w:rPr>
          <w:rFonts w:ascii="Times New Roman" w:hAnsi="Times New Roman" w:cs="Times New Roman"/>
          <w:sz w:val="20"/>
        </w:rPr>
        <w:t xml:space="preserve">number of Mass2Motifs that can be explained by their fragmentation spectra. </w:t>
      </w:r>
      <w:r w:rsidR="007B61B5">
        <w:rPr>
          <w:rFonts w:ascii="Times New Roman" w:hAnsi="Times New Roman" w:cs="Times New Roman"/>
          <w:sz w:val="20"/>
        </w:rPr>
        <w:t xml:space="preserve">Around </w:t>
      </w:r>
      <w:r w:rsidR="009B52EE">
        <w:rPr>
          <w:rFonts w:ascii="Times New Roman" w:hAnsi="Times New Roman" w:cs="Times New Roman"/>
          <w:sz w:val="20"/>
        </w:rPr>
        <w:t>6</w:t>
      </w:r>
      <w:r w:rsidR="008F3BF0">
        <w:rPr>
          <w:rFonts w:ascii="Times New Roman" w:hAnsi="Times New Roman" w:cs="Times New Roman"/>
          <w:sz w:val="20"/>
        </w:rPr>
        <w:t>00 MS1 peaks are</w:t>
      </w:r>
      <w:r w:rsidR="003011A6">
        <w:rPr>
          <w:rFonts w:ascii="Times New Roman" w:hAnsi="Times New Roman" w:cs="Times New Roman"/>
          <w:sz w:val="20"/>
        </w:rPr>
        <w:t xml:space="preserve"> explained by </w:t>
      </w:r>
      <w:r w:rsidR="007B61B5">
        <w:rPr>
          <w:rFonts w:ascii="Times New Roman" w:hAnsi="Times New Roman" w:cs="Times New Roman"/>
          <w:sz w:val="20"/>
        </w:rPr>
        <w:t xml:space="preserve">a single </w:t>
      </w:r>
      <w:r w:rsidR="008A79A1">
        <w:rPr>
          <w:rFonts w:ascii="Times New Roman" w:hAnsi="Times New Roman" w:cs="Times New Roman"/>
          <w:sz w:val="20"/>
        </w:rPr>
        <w:t>annot</w:t>
      </w:r>
      <w:r w:rsidR="008F3BF0">
        <w:rPr>
          <w:rFonts w:ascii="Times New Roman" w:hAnsi="Times New Roman" w:cs="Times New Roman"/>
          <w:sz w:val="20"/>
        </w:rPr>
        <w:t>ated Mass2Motif</w:t>
      </w:r>
      <w:r w:rsidR="008A79A1">
        <w:rPr>
          <w:rFonts w:ascii="Times New Roman" w:hAnsi="Times New Roman" w:cs="Times New Roman"/>
          <w:sz w:val="20"/>
        </w:rPr>
        <w:t xml:space="preserve">, </w:t>
      </w:r>
      <w:r w:rsidR="007B61B5">
        <w:rPr>
          <w:rFonts w:ascii="Times New Roman" w:hAnsi="Times New Roman" w:cs="Times New Roman"/>
          <w:sz w:val="20"/>
        </w:rPr>
        <w:t>whilst around 300 are</w:t>
      </w:r>
      <w:r w:rsidR="008A79A1">
        <w:rPr>
          <w:rFonts w:ascii="Times New Roman" w:hAnsi="Times New Roman" w:cs="Times New Roman"/>
          <w:sz w:val="20"/>
        </w:rPr>
        <w:t xml:space="preserve"> explained by </w:t>
      </w:r>
      <w:r w:rsidR="007B61B5">
        <w:rPr>
          <w:rFonts w:ascii="Times New Roman" w:hAnsi="Times New Roman" w:cs="Times New Roman"/>
          <w:sz w:val="20"/>
        </w:rPr>
        <w:t xml:space="preserve">two </w:t>
      </w:r>
      <w:r w:rsidR="008F3BF0">
        <w:rPr>
          <w:rFonts w:ascii="Times New Roman" w:hAnsi="Times New Roman" w:cs="Times New Roman"/>
          <w:sz w:val="20"/>
        </w:rPr>
        <w:t xml:space="preserve">Mass2Motifs </w:t>
      </w:r>
      <w:r w:rsidR="007B61B5">
        <w:rPr>
          <w:rFonts w:ascii="Times New Roman" w:hAnsi="Times New Roman" w:cs="Times New Roman"/>
          <w:sz w:val="20"/>
        </w:rPr>
        <w:t xml:space="preserve">and around 50 by three Mass2Motifs. Fewer than 20 MS1 peaks can be explained by </w:t>
      </w:r>
      <w:r w:rsidR="00343976">
        <w:rPr>
          <w:rFonts w:ascii="Times New Roman" w:hAnsi="Times New Roman" w:cs="Times New Roman"/>
          <w:sz w:val="20"/>
        </w:rPr>
        <w:t>higher numbers of Mass2Motifs (indicative of their comprising several building blocks)</w:t>
      </w:r>
      <w:r w:rsidR="00AC1419">
        <w:rPr>
          <w:rFonts w:ascii="Times New Roman" w:hAnsi="Times New Roman" w:cs="Times New Roman"/>
          <w:sz w:val="20"/>
        </w:rPr>
        <w:t>.</w:t>
      </w:r>
      <w:r w:rsidR="00343976">
        <w:rPr>
          <w:rFonts w:ascii="Times New Roman" w:hAnsi="Times New Roman" w:cs="Times New Roman"/>
          <w:sz w:val="20"/>
        </w:rPr>
        <w:t xml:space="preserve"> </w:t>
      </w:r>
      <w:r w:rsidR="00C92352">
        <w:rPr>
          <w:rFonts w:ascii="Times New Roman" w:hAnsi="Times New Roman" w:cs="Times New Roman"/>
          <w:sz w:val="20"/>
        </w:rPr>
        <w:t>MS2LDA</w:t>
      </w:r>
      <w:r w:rsidR="00343976">
        <w:rPr>
          <w:rFonts w:ascii="Times New Roman" w:hAnsi="Times New Roman" w:cs="Times New Roman"/>
          <w:sz w:val="20"/>
        </w:rPr>
        <w:t xml:space="preserve">, therefore, </w:t>
      </w:r>
      <w:r w:rsidR="00C92352">
        <w:rPr>
          <w:rFonts w:ascii="Times New Roman" w:hAnsi="Times New Roman" w:cs="Times New Roman"/>
          <w:sz w:val="20"/>
        </w:rPr>
        <w:t xml:space="preserve"> effectively reduced the </w:t>
      </w:r>
      <w:r w:rsidR="00F77F8E">
        <w:rPr>
          <w:rFonts w:ascii="Times New Roman" w:hAnsi="Times New Roman" w:cs="Times New Roman"/>
          <w:sz w:val="20"/>
        </w:rPr>
        <w:t xml:space="preserve">entire </w:t>
      </w:r>
      <w:r w:rsidR="00C92352">
        <w:rPr>
          <w:rFonts w:ascii="Times New Roman" w:hAnsi="Times New Roman" w:cs="Times New Roman"/>
          <w:sz w:val="20"/>
        </w:rPr>
        <w:t>fragmentation data file from over 5</w:t>
      </w:r>
      <w:r w:rsidR="00343976">
        <w:rPr>
          <w:rFonts w:ascii="Times New Roman" w:hAnsi="Times New Roman" w:cs="Times New Roman"/>
          <w:sz w:val="20"/>
        </w:rPr>
        <w:t>,</w:t>
      </w:r>
      <w:r w:rsidR="00C92352">
        <w:rPr>
          <w:rFonts w:ascii="Times New Roman" w:hAnsi="Times New Roman" w:cs="Times New Roman"/>
          <w:sz w:val="20"/>
        </w:rPr>
        <w:t xml:space="preserve">000 </w:t>
      </w:r>
      <w:r w:rsidR="003545D7">
        <w:rPr>
          <w:rFonts w:ascii="Times New Roman" w:hAnsi="Times New Roman" w:cs="Times New Roman"/>
          <w:sz w:val="20"/>
        </w:rPr>
        <w:t>MS2 spectra</w:t>
      </w:r>
      <w:r w:rsidR="00F77F8E">
        <w:rPr>
          <w:rFonts w:ascii="Times New Roman" w:hAnsi="Times New Roman" w:cs="Times New Roman"/>
          <w:sz w:val="20"/>
        </w:rPr>
        <w:t xml:space="preserve"> and </w:t>
      </w:r>
      <w:r w:rsidR="003545D7">
        <w:rPr>
          <w:rFonts w:ascii="Times New Roman" w:hAnsi="Times New Roman" w:cs="Times New Roman"/>
          <w:sz w:val="20"/>
        </w:rPr>
        <w:t>1</w:t>
      </w:r>
      <w:r w:rsidR="00343976">
        <w:rPr>
          <w:rFonts w:ascii="Times New Roman" w:hAnsi="Times New Roman" w:cs="Times New Roman"/>
          <w:sz w:val="20"/>
        </w:rPr>
        <w:t>,</w:t>
      </w:r>
      <w:r w:rsidR="003545D7">
        <w:rPr>
          <w:rFonts w:ascii="Times New Roman" w:hAnsi="Times New Roman" w:cs="Times New Roman"/>
          <w:sz w:val="20"/>
        </w:rPr>
        <w:t>500 fragmented</w:t>
      </w:r>
      <w:r w:rsidR="008A79A1">
        <w:rPr>
          <w:rFonts w:ascii="Times New Roman" w:hAnsi="Times New Roman" w:cs="Times New Roman"/>
          <w:sz w:val="20"/>
        </w:rPr>
        <w:t xml:space="preserve"> MS1 peaks </w:t>
      </w:r>
      <w:r w:rsidR="00F77F8E">
        <w:rPr>
          <w:rFonts w:ascii="Times New Roman" w:hAnsi="Times New Roman" w:cs="Times New Roman"/>
          <w:sz w:val="20"/>
        </w:rPr>
        <w:t xml:space="preserve">down </w:t>
      </w:r>
      <w:r w:rsidR="008A79A1">
        <w:rPr>
          <w:rFonts w:ascii="Times New Roman" w:hAnsi="Times New Roman" w:cs="Times New Roman"/>
          <w:sz w:val="20"/>
        </w:rPr>
        <w:t xml:space="preserve">to </w:t>
      </w:r>
      <w:r w:rsidR="006E0BB2">
        <w:rPr>
          <w:rFonts w:ascii="Times New Roman" w:hAnsi="Times New Roman" w:cs="Times New Roman"/>
          <w:sz w:val="20"/>
        </w:rPr>
        <w:t xml:space="preserve"> around </w:t>
      </w:r>
      <w:r w:rsidR="008A79A1">
        <w:rPr>
          <w:rFonts w:ascii="Times New Roman" w:hAnsi="Times New Roman" w:cs="Times New Roman"/>
          <w:sz w:val="20"/>
        </w:rPr>
        <w:t>35 Mass</w:t>
      </w:r>
      <w:r w:rsidR="008F3BF0">
        <w:rPr>
          <w:rFonts w:ascii="Times New Roman" w:hAnsi="Times New Roman" w:cs="Times New Roman"/>
          <w:sz w:val="20"/>
        </w:rPr>
        <w:t>2Motifs</w:t>
      </w:r>
      <w:r w:rsidR="00F77F8E">
        <w:rPr>
          <w:rFonts w:ascii="Times New Roman" w:hAnsi="Times New Roman" w:cs="Times New Roman"/>
          <w:sz w:val="20"/>
        </w:rPr>
        <w:t xml:space="preserve"> per file</w:t>
      </w:r>
      <w:r w:rsidR="008F3BF0">
        <w:rPr>
          <w:rFonts w:ascii="Times New Roman" w:hAnsi="Times New Roman" w:cs="Times New Roman"/>
          <w:sz w:val="20"/>
        </w:rPr>
        <w:t xml:space="preserve">. </w:t>
      </w:r>
      <w:commentRangeStart w:id="29"/>
      <w:r w:rsidR="008F3BF0">
        <w:rPr>
          <w:rFonts w:ascii="Times New Roman" w:hAnsi="Times New Roman" w:cs="Times New Roman"/>
          <w:sz w:val="20"/>
        </w:rPr>
        <w:t>Furthermore</w:t>
      </w:r>
      <w:r w:rsidR="008A79A1">
        <w:rPr>
          <w:rFonts w:ascii="Times New Roman" w:hAnsi="Times New Roman" w:cs="Times New Roman"/>
          <w:sz w:val="20"/>
        </w:rPr>
        <w:t xml:space="preserve">, </w:t>
      </w:r>
      <w:r w:rsidR="003545D7">
        <w:rPr>
          <w:rFonts w:ascii="Times New Roman" w:hAnsi="Times New Roman" w:cs="Times New Roman"/>
          <w:sz w:val="20"/>
        </w:rPr>
        <w:t xml:space="preserve">70% of </w:t>
      </w:r>
      <w:r w:rsidR="008A79A1">
        <w:rPr>
          <w:rFonts w:ascii="Times New Roman" w:hAnsi="Times New Roman" w:cs="Times New Roman"/>
          <w:sz w:val="20"/>
        </w:rPr>
        <w:t xml:space="preserve">MS2 </w:t>
      </w:r>
      <w:r w:rsidR="003545D7">
        <w:rPr>
          <w:rFonts w:ascii="Times New Roman" w:hAnsi="Times New Roman" w:cs="Times New Roman"/>
          <w:sz w:val="20"/>
        </w:rPr>
        <w:t>spectra</w:t>
      </w:r>
      <w:r w:rsidR="00776E8D">
        <w:rPr>
          <w:rFonts w:ascii="Times New Roman" w:hAnsi="Times New Roman" w:cs="Times New Roman"/>
          <w:sz w:val="20"/>
        </w:rPr>
        <w:t xml:space="preserve"> in a file </w:t>
      </w:r>
      <w:r w:rsidR="003545D7">
        <w:rPr>
          <w:rFonts w:ascii="Times New Roman" w:hAnsi="Times New Roman" w:cs="Times New Roman"/>
          <w:sz w:val="20"/>
        </w:rPr>
        <w:t>contained at least one structurally annotated Mass2Motif</w:t>
      </w:r>
      <w:r w:rsidR="008A79A1">
        <w:rPr>
          <w:rFonts w:ascii="Times New Roman" w:hAnsi="Times New Roman" w:cs="Times New Roman"/>
          <w:sz w:val="20"/>
        </w:rPr>
        <w:t xml:space="preserve"> </w:t>
      </w:r>
      <w:r w:rsidR="008A79A1" w:rsidRPr="00006954">
        <w:rPr>
          <w:rFonts w:ascii="Times New Roman" w:hAnsi="Times New Roman" w:cs="Times New Roman"/>
          <w:sz w:val="20"/>
        </w:rPr>
        <w:t>(see Supporting Info section 5.</w:t>
      </w:r>
      <w:r w:rsidR="008A79A1">
        <w:rPr>
          <w:rFonts w:ascii="Times New Roman" w:hAnsi="Times New Roman" w:cs="Times New Roman"/>
          <w:sz w:val="20"/>
        </w:rPr>
        <w:t>2</w:t>
      </w:r>
      <w:r w:rsidR="008A79A1" w:rsidRPr="00006954">
        <w:rPr>
          <w:rFonts w:ascii="Times New Roman" w:hAnsi="Times New Roman" w:cs="Times New Roman"/>
          <w:sz w:val="20"/>
        </w:rPr>
        <w:t xml:space="preserve"> for more details)</w:t>
      </w:r>
      <w:commentRangeEnd w:id="29"/>
      <w:r w:rsidR="00D831C7">
        <w:rPr>
          <w:rStyle w:val="CommentReference"/>
        </w:rPr>
        <w:commentReference w:id="29"/>
      </w:r>
      <w:r w:rsidR="003545D7">
        <w:rPr>
          <w:rFonts w:ascii="Times New Roman" w:hAnsi="Times New Roman" w:cs="Times New Roman"/>
          <w:sz w:val="20"/>
        </w:rPr>
        <w:t xml:space="preserve">. </w:t>
      </w:r>
      <w:r w:rsidR="00662181" w:rsidRPr="00DE58B2">
        <w:rPr>
          <w:rFonts w:ascii="Times New Roman" w:hAnsi="Times New Roman" w:cs="Times New Roman"/>
          <w:sz w:val="20"/>
        </w:rPr>
        <w:t xml:space="preserve">In sections 3.1 and 3.2, we demonstrate that MS2LDA can </w:t>
      </w:r>
      <w:r w:rsidR="00DE58B2">
        <w:rPr>
          <w:rFonts w:ascii="Times New Roman" w:hAnsi="Times New Roman" w:cs="Times New Roman"/>
          <w:sz w:val="20"/>
        </w:rPr>
        <w:t xml:space="preserve">– in an </w:t>
      </w:r>
      <w:r w:rsidR="00AC1419" w:rsidRPr="00DE58B2">
        <w:rPr>
          <w:rFonts w:ascii="Times New Roman" w:hAnsi="Times New Roman" w:cs="Times New Roman"/>
          <w:sz w:val="20"/>
        </w:rPr>
        <w:t>unsupervised</w:t>
      </w:r>
      <w:r w:rsidR="00DE58B2">
        <w:rPr>
          <w:rFonts w:ascii="Times New Roman" w:hAnsi="Times New Roman" w:cs="Times New Roman"/>
          <w:sz w:val="20"/>
        </w:rPr>
        <w:t xml:space="preserve"> manner -</w:t>
      </w:r>
      <w:r w:rsidR="00AC1419" w:rsidRPr="00DE58B2">
        <w:rPr>
          <w:rFonts w:ascii="Times New Roman" w:hAnsi="Times New Roman" w:cs="Times New Roman"/>
          <w:sz w:val="20"/>
        </w:rPr>
        <w:t xml:space="preserve"> </w:t>
      </w:r>
      <w:r w:rsidR="00662181" w:rsidRPr="00DE58B2">
        <w:rPr>
          <w:rFonts w:ascii="Times New Roman" w:hAnsi="Times New Roman" w:cs="Times New Roman"/>
          <w:sz w:val="20"/>
        </w:rPr>
        <w:t xml:space="preserve">extract biochemically relevant Mass2Motifs </w:t>
      </w:r>
      <w:r w:rsidR="008F3BF0" w:rsidRPr="00DE58B2">
        <w:rPr>
          <w:rFonts w:ascii="Times New Roman" w:hAnsi="Times New Roman" w:cs="Times New Roman"/>
          <w:sz w:val="20"/>
        </w:rPr>
        <w:t xml:space="preserve">by </w:t>
      </w:r>
      <w:r w:rsidR="00671DA5" w:rsidRPr="00DE58B2">
        <w:rPr>
          <w:rFonts w:ascii="Times New Roman" w:hAnsi="Times New Roman" w:cs="Times New Roman"/>
          <w:sz w:val="20"/>
        </w:rPr>
        <w:t>inspecting</w:t>
      </w:r>
      <w:r w:rsidR="008F3BF0" w:rsidRPr="00DE58B2">
        <w:rPr>
          <w:rFonts w:ascii="Times New Roman" w:hAnsi="Times New Roman" w:cs="Times New Roman"/>
          <w:sz w:val="20"/>
        </w:rPr>
        <w:t xml:space="preserve"> </w:t>
      </w:r>
      <w:r w:rsidR="00671DA5" w:rsidRPr="00DE58B2">
        <w:rPr>
          <w:rFonts w:ascii="Times New Roman" w:hAnsi="Times New Roman" w:cs="Times New Roman"/>
          <w:sz w:val="20"/>
        </w:rPr>
        <w:t>the fragments and losses present in a set of Mass2Motifs</w:t>
      </w:r>
      <w:r w:rsidR="008A79A1" w:rsidRPr="00DE58B2">
        <w:rPr>
          <w:rFonts w:ascii="Times New Roman" w:hAnsi="Times New Roman" w:cs="Times New Roman"/>
          <w:sz w:val="20"/>
        </w:rPr>
        <w:t xml:space="preserve"> and verify</w:t>
      </w:r>
      <w:r w:rsidR="008F3BF0" w:rsidRPr="00DE58B2">
        <w:rPr>
          <w:rFonts w:ascii="Times New Roman" w:hAnsi="Times New Roman" w:cs="Times New Roman"/>
          <w:sz w:val="20"/>
        </w:rPr>
        <w:t>ing</w:t>
      </w:r>
      <w:r w:rsidR="008A79A1" w:rsidRPr="00DE58B2">
        <w:rPr>
          <w:rFonts w:ascii="Times New Roman" w:hAnsi="Times New Roman" w:cs="Times New Roman"/>
          <w:sz w:val="20"/>
        </w:rPr>
        <w:t xml:space="preserve"> their presence in matched standard compounds.</w:t>
      </w:r>
    </w:p>
    <w:p w14:paraId="583DAD30" w14:textId="77777777" w:rsidR="002D2773" w:rsidRPr="002D2773" w:rsidRDefault="002D2773" w:rsidP="0087339A">
      <w:pPr>
        <w:spacing w:line="276" w:lineRule="auto"/>
        <w:jc w:val="both"/>
        <w:rPr>
          <w:rFonts w:ascii="Times New Roman" w:hAnsi="Times New Roman" w:cs="Times New Roman"/>
          <w:b/>
        </w:rPr>
      </w:pPr>
      <w:r w:rsidRPr="002D2773">
        <w:rPr>
          <w:rFonts w:ascii="Times New Roman" w:hAnsi="Times New Roman" w:cs="Times New Roman"/>
          <w:b/>
        </w:rPr>
        <w:t>3.1 Automatic, unsupervised, chemical substructure discovery</w:t>
      </w:r>
    </w:p>
    <w:p w14:paraId="5129E16E" w14:textId="77777777" w:rsidR="0087339A" w:rsidRPr="0058232E" w:rsidRDefault="002D2773" w:rsidP="0087339A">
      <w:pPr>
        <w:spacing w:line="276" w:lineRule="auto"/>
        <w:jc w:val="both"/>
        <w:rPr>
          <w:rFonts w:ascii="Times New Roman" w:hAnsi="Times New Roman" w:cs="Times New Roman"/>
        </w:rPr>
      </w:pPr>
      <w:r>
        <w:rPr>
          <w:rFonts w:ascii="Times New Roman" w:hAnsi="Times New Roman" w:cs="Times New Roman"/>
          <w:b/>
        </w:rPr>
        <w:t>3.1.1</w:t>
      </w:r>
      <w:r w:rsidR="0087339A" w:rsidRPr="0058232E">
        <w:rPr>
          <w:rFonts w:ascii="Times New Roman" w:hAnsi="Times New Roman" w:cs="Times New Roman"/>
          <w:b/>
        </w:rPr>
        <w:t xml:space="preserve"> Mass2Motifs representing biochemical substructures and structural features</w:t>
      </w:r>
    </w:p>
    <w:p w14:paraId="01801AD3" w14:textId="20747FF1" w:rsidR="00861C4A" w:rsidRDefault="00E17A2C" w:rsidP="0087339A">
      <w:pPr>
        <w:spacing w:line="276" w:lineRule="auto"/>
        <w:jc w:val="both"/>
        <w:rPr>
          <w:rFonts w:ascii="Times New Roman" w:hAnsi="Times New Roman" w:cs="Times New Roman"/>
          <w:sz w:val="20"/>
        </w:rPr>
      </w:pPr>
      <w:r>
        <w:rPr>
          <w:rFonts w:ascii="Times New Roman" w:hAnsi="Times New Roman" w:cs="Times New Roman"/>
          <w:sz w:val="20"/>
        </w:rPr>
        <w:t xml:space="preserve">MS2LDA is able to </w:t>
      </w:r>
      <w:r w:rsidR="00662181" w:rsidRPr="00DE58B2">
        <w:rPr>
          <w:rFonts w:ascii="Times New Roman" w:hAnsi="Times New Roman" w:cs="Times New Roman"/>
          <w:sz w:val="20"/>
        </w:rPr>
        <w:t xml:space="preserve">simultaneously </w:t>
      </w:r>
      <w:r w:rsidR="00861C4A">
        <w:rPr>
          <w:rFonts w:ascii="Times New Roman" w:hAnsi="Times New Roman" w:cs="Times New Roman"/>
          <w:sz w:val="20"/>
        </w:rPr>
        <w:t>extract</w:t>
      </w:r>
      <w:r w:rsidR="00861C4A" w:rsidRPr="00DE58B2">
        <w:rPr>
          <w:rFonts w:ascii="Times New Roman" w:hAnsi="Times New Roman" w:cs="Times New Roman"/>
          <w:sz w:val="20"/>
        </w:rPr>
        <w:t xml:space="preserve"> </w:t>
      </w:r>
      <w:r w:rsidR="00662181" w:rsidRPr="00DE58B2">
        <w:rPr>
          <w:rFonts w:ascii="Times New Roman" w:hAnsi="Times New Roman" w:cs="Times New Roman"/>
          <w:sz w:val="20"/>
        </w:rPr>
        <w:t>biochemically relevant substructures</w:t>
      </w:r>
      <w:r w:rsidR="00861C4A">
        <w:rPr>
          <w:rFonts w:ascii="Times New Roman" w:hAnsi="Times New Roman" w:cs="Times New Roman"/>
          <w:sz w:val="20"/>
        </w:rPr>
        <w:t xml:space="preserve"> (Mass2Motifs)</w:t>
      </w:r>
      <w:r w:rsidR="00662181" w:rsidRPr="00DE58B2">
        <w:rPr>
          <w:rFonts w:ascii="Times New Roman" w:hAnsi="Times New Roman" w:cs="Times New Roman"/>
          <w:sz w:val="20"/>
        </w:rPr>
        <w:t xml:space="preserve"> and identify all MS2 spectra in which they appear. This is done in a totally unsupervised manner</w:t>
      </w:r>
      <w:r w:rsidR="00861C4A">
        <w:rPr>
          <w:rFonts w:ascii="Times New Roman" w:hAnsi="Times New Roman" w:cs="Times New Roman"/>
          <w:sz w:val="20"/>
        </w:rPr>
        <w:t xml:space="preserve"> (based on the co-occurrence of fragments and losses across the dataset)</w:t>
      </w:r>
      <w:r w:rsidR="00662181" w:rsidRPr="00DE58B2">
        <w:rPr>
          <w:rFonts w:ascii="Times New Roman" w:hAnsi="Times New Roman" w:cs="Times New Roman"/>
          <w:sz w:val="20"/>
        </w:rPr>
        <w:t xml:space="preserve"> and </w:t>
      </w:r>
      <w:r w:rsidR="00861C4A">
        <w:rPr>
          <w:rFonts w:ascii="Times New Roman" w:hAnsi="Times New Roman" w:cs="Times New Roman"/>
          <w:sz w:val="20"/>
        </w:rPr>
        <w:t>any particular</w:t>
      </w:r>
      <w:r w:rsidR="00861C4A" w:rsidRPr="00DE58B2">
        <w:rPr>
          <w:rFonts w:ascii="Times New Roman" w:hAnsi="Times New Roman" w:cs="Times New Roman"/>
          <w:sz w:val="20"/>
        </w:rPr>
        <w:t xml:space="preserve"> </w:t>
      </w:r>
      <w:r w:rsidR="00662181" w:rsidRPr="00DE58B2">
        <w:rPr>
          <w:rFonts w:ascii="Times New Roman" w:hAnsi="Times New Roman" w:cs="Times New Roman"/>
          <w:sz w:val="20"/>
        </w:rPr>
        <w:t xml:space="preserve">substructure may </w:t>
      </w:r>
      <w:r w:rsidR="00861C4A">
        <w:rPr>
          <w:rFonts w:ascii="Times New Roman" w:hAnsi="Times New Roman" w:cs="Times New Roman"/>
          <w:sz w:val="20"/>
        </w:rPr>
        <w:t>account for</w:t>
      </w:r>
      <w:r w:rsidR="00861C4A" w:rsidRPr="00DE58B2">
        <w:rPr>
          <w:rFonts w:ascii="Times New Roman" w:hAnsi="Times New Roman" w:cs="Times New Roman"/>
          <w:sz w:val="20"/>
        </w:rPr>
        <w:t xml:space="preserve"> </w:t>
      </w:r>
      <w:r w:rsidR="00662181" w:rsidRPr="00DE58B2">
        <w:rPr>
          <w:rFonts w:ascii="Times New Roman" w:hAnsi="Times New Roman" w:cs="Times New Roman"/>
          <w:sz w:val="20"/>
        </w:rPr>
        <w:t xml:space="preserve">only a subset of the fragments (and losses) in any particular spectrum. This is </w:t>
      </w:r>
      <w:r w:rsidR="00671DA5" w:rsidRPr="00DE58B2">
        <w:rPr>
          <w:rFonts w:ascii="Times New Roman" w:hAnsi="Times New Roman" w:cs="Times New Roman"/>
          <w:sz w:val="20"/>
        </w:rPr>
        <w:t xml:space="preserve">in contrast </w:t>
      </w:r>
      <w:r w:rsidR="00662181" w:rsidRPr="00DE58B2">
        <w:rPr>
          <w:rFonts w:ascii="Times New Roman" w:hAnsi="Times New Roman" w:cs="Times New Roman"/>
          <w:sz w:val="20"/>
        </w:rPr>
        <w:t xml:space="preserve">to tools such as Molecular Networking </w:t>
      </w:r>
      <w:r w:rsidR="008045BF" w:rsidRPr="00DE58B2">
        <w:rPr>
          <w:rFonts w:ascii="Times New Roman" w:hAnsi="Times New Roman" w:cs="Times New Roman"/>
          <w:sz w:val="20"/>
        </w:rPr>
        <w:t>that</w:t>
      </w:r>
      <w:r w:rsidR="00662181" w:rsidRPr="00DE58B2">
        <w:rPr>
          <w:rFonts w:ascii="Times New Roman" w:hAnsi="Times New Roman" w:cs="Times New Roman"/>
          <w:sz w:val="20"/>
        </w:rPr>
        <w:t xml:space="preserve"> </w:t>
      </w:r>
      <w:r w:rsidR="00671DA5" w:rsidRPr="00DE58B2">
        <w:rPr>
          <w:rFonts w:ascii="Times New Roman" w:hAnsi="Times New Roman" w:cs="Times New Roman"/>
          <w:sz w:val="20"/>
        </w:rPr>
        <w:t xml:space="preserve">group </w:t>
      </w:r>
      <w:r w:rsidR="008045BF" w:rsidRPr="00DE58B2">
        <w:rPr>
          <w:rFonts w:ascii="Times New Roman" w:hAnsi="Times New Roman" w:cs="Times New Roman"/>
          <w:sz w:val="20"/>
        </w:rPr>
        <w:t xml:space="preserve">MS2 spectra </w:t>
      </w:r>
      <w:r w:rsidR="00671DA5" w:rsidRPr="00DE58B2">
        <w:rPr>
          <w:rFonts w:ascii="Times New Roman" w:hAnsi="Times New Roman" w:cs="Times New Roman"/>
          <w:sz w:val="20"/>
        </w:rPr>
        <w:t>if their entire spectra are sufficiently similar to one another</w:t>
      </w:r>
      <w:r w:rsidR="008045BF" w:rsidRPr="00DE58B2">
        <w:rPr>
          <w:rFonts w:ascii="Times New Roman" w:hAnsi="Times New Roman" w:cs="Times New Roman"/>
          <w:sz w:val="20"/>
        </w:rPr>
        <w:t xml:space="preserve"> </w:t>
      </w:r>
      <w:r w:rsidR="00662181" w:rsidRPr="00DE58B2">
        <w:rPr>
          <w:rFonts w:ascii="Times New Roman" w:hAnsi="Times New Roman" w:cs="Times New Roman"/>
          <w:sz w:val="20"/>
        </w:rPr>
        <w:t xml:space="preserve">and </w:t>
      </w:r>
      <w:r w:rsidR="00DE58B2">
        <w:rPr>
          <w:rFonts w:ascii="Times New Roman" w:hAnsi="Times New Roman" w:cs="Times New Roman"/>
          <w:sz w:val="20"/>
        </w:rPr>
        <w:t xml:space="preserve">that </w:t>
      </w:r>
      <w:r w:rsidR="00662181" w:rsidRPr="00DE58B2">
        <w:rPr>
          <w:rFonts w:ascii="Times New Roman" w:hAnsi="Times New Roman" w:cs="Times New Roman"/>
          <w:sz w:val="20"/>
        </w:rPr>
        <w:t>are unable to account for the presence of neutral losses</w:t>
      </w:r>
      <w:r w:rsidR="00662181" w:rsidRPr="00861C4A">
        <w:rPr>
          <w:rFonts w:ascii="Times New Roman" w:hAnsi="Times New Roman" w:cs="Times New Roman"/>
          <w:sz w:val="20"/>
        </w:rPr>
        <w:t>.</w:t>
      </w:r>
    </w:p>
    <w:p w14:paraId="587DEE7E" w14:textId="0AC4D20F" w:rsidR="00093365" w:rsidRDefault="0087339A" w:rsidP="0087339A">
      <w:pPr>
        <w:spacing w:line="276" w:lineRule="auto"/>
        <w:jc w:val="both"/>
        <w:rPr>
          <w:rFonts w:ascii="Times New Roman" w:hAnsi="Times New Roman" w:cs="Times New Roman"/>
          <w:sz w:val="20"/>
        </w:rPr>
      </w:pPr>
      <w:r w:rsidRPr="0058232E">
        <w:rPr>
          <w:rFonts w:ascii="Times New Roman" w:hAnsi="Times New Roman" w:cs="Times New Roman"/>
          <w:sz w:val="20"/>
        </w:rPr>
        <w:t>Several Mass2Motifs</w:t>
      </w:r>
      <w:r w:rsidR="00F77F8E">
        <w:rPr>
          <w:rFonts w:ascii="Times New Roman" w:hAnsi="Times New Roman" w:cs="Times New Roman"/>
          <w:sz w:val="20"/>
        </w:rPr>
        <w:t>, explored in the MS2LDAvis environment,</w:t>
      </w:r>
      <w:r w:rsidRPr="0058232E">
        <w:rPr>
          <w:rFonts w:ascii="Times New Roman" w:hAnsi="Times New Roman" w:cs="Times New Roman"/>
          <w:sz w:val="20"/>
        </w:rPr>
        <w:t xml:space="preserve"> were found to </w:t>
      </w:r>
      <w:r w:rsidR="00861C4A">
        <w:rPr>
          <w:rFonts w:ascii="Times New Roman" w:hAnsi="Times New Roman" w:cs="Times New Roman"/>
          <w:sz w:val="20"/>
        </w:rPr>
        <w:t>be present in</w:t>
      </w:r>
      <w:r w:rsidRPr="0058232E">
        <w:rPr>
          <w:rFonts w:ascii="Times New Roman" w:hAnsi="Times New Roman" w:cs="Times New Roman"/>
          <w:sz w:val="20"/>
        </w:rPr>
        <w:t xml:space="preserve"> ≥100</w:t>
      </w:r>
      <w:r w:rsidR="00861C4A">
        <w:rPr>
          <w:rFonts w:ascii="Times New Roman" w:hAnsi="Times New Roman" w:cs="Times New Roman"/>
          <w:sz w:val="20"/>
        </w:rPr>
        <w:t xml:space="preserve"> MS2 spectra</w:t>
      </w:r>
      <w:r w:rsidR="00E17A2C">
        <w:rPr>
          <w:rFonts w:ascii="Times New Roman" w:hAnsi="Times New Roman" w:cs="Times New Roman"/>
          <w:sz w:val="20"/>
        </w:rPr>
        <w:t xml:space="preserve"> (we will hereafter refer to the number of MS2 spectra including a Mass2Motif as the degree of the Mass2Motif)</w:t>
      </w:r>
      <w:r w:rsidRPr="0058232E">
        <w:rPr>
          <w:rFonts w:ascii="Times New Roman" w:hAnsi="Times New Roman" w:cs="Times New Roman"/>
          <w:sz w:val="20"/>
        </w:rPr>
        <w:t xml:space="preserve">, suggesting that they represent generic structural features. </w:t>
      </w:r>
      <w:r w:rsidR="00861C4A">
        <w:rPr>
          <w:rFonts w:ascii="Times New Roman" w:hAnsi="Times New Roman" w:cs="Times New Roman"/>
          <w:sz w:val="20"/>
        </w:rPr>
        <w:t>For example</w:t>
      </w:r>
      <w:r w:rsidRPr="0058232E">
        <w:rPr>
          <w:rFonts w:ascii="Times New Roman" w:hAnsi="Times New Roman" w:cs="Times New Roman"/>
          <w:sz w:val="20"/>
        </w:rPr>
        <w:t xml:space="preserve">, hexose-related Mass2Motifs were abundantly present in all positive ionization </w:t>
      </w:r>
      <w:r w:rsidRPr="00776E8D">
        <w:rPr>
          <w:rFonts w:ascii="Times New Roman" w:hAnsi="Times New Roman" w:cs="Times New Roman"/>
          <w:sz w:val="20"/>
        </w:rPr>
        <w:t xml:space="preserve">mode beer data files with degrees ranging from 58 to more than 100 (see Supporting Tables </w:t>
      </w:r>
      <w:r w:rsidR="00776E8D" w:rsidRPr="00776E8D">
        <w:rPr>
          <w:rFonts w:ascii="Times New Roman" w:hAnsi="Times New Roman" w:cs="Times New Roman"/>
          <w:sz w:val="20"/>
        </w:rPr>
        <w:t>S-1 and S-2</w:t>
      </w:r>
      <w:r w:rsidRPr="00776E8D">
        <w:rPr>
          <w:rFonts w:ascii="Times New Roman" w:hAnsi="Times New Roman" w:cs="Times New Roman"/>
          <w:sz w:val="20"/>
        </w:rPr>
        <w:t xml:space="preserve">). </w:t>
      </w:r>
      <w:r w:rsidR="00D9101C">
        <w:rPr>
          <w:rFonts w:ascii="Times New Roman" w:hAnsi="Times New Roman" w:cs="Times New Roman"/>
          <w:sz w:val="20"/>
        </w:rPr>
        <w:t xml:space="preserve">Structural features do not have to be this common to be discovered. </w:t>
      </w:r>
      <w:r w:rsidR="00E17A2C">
        <w:rPr>
          <w:rFonts w:ascii="Times New Roman" w:hAnsi="Times New Roman" w:cs="Times New Roman"/>
          <w:sz w:val="20"/>
        </w:rPr>
        <w:t>L</w:t>
      </w:r>
      <w:r w:rsidRPr="0058232E">
        <w:rPr>
          <w:rFonts w:ascii="Times New Roman" w:hAnsi="Times New Roman" w:cs="Times New Roman"/>
          <w:sz w:val="20"/>
        </w:rPr>
        <w:t>ess generic Mass2Motifs</w:t>
      </w:r>
      <w:r w:rsidR="00E17A2C">
        <w:rPr>
          <w:rFonts w:ascii="Times New Roman" w:hAnsi="Times New Roman" w:cs="Times New Roman"/>
          <w:sz w:val="20"/>
        </w:rPr>
        <w:t xml:space="preserve"> were also found to be biochemically relevant</w:t>
      </w:r>
      <w:r w:rsidRPr="0058232E">
        <w:rPr>
          <w:rFonts w:ascii="Times New Roman" w:hAnsi="Times New Roman" w:cs="Times New Roman"/>
          <w:sz w:val="20"/>
        </w:rPr>
        <w:t>, as seen in Figure 3</w:t>
      </w:r>
      <w:r w:rsidR="00AC1419">
        <w:rPr>
          <w:rFonts w:ascii="Times New Roman" w:hAnsi="Times New Roman" w:cs="Times New Roman"/>
          <w:sz w:val="20"/>
        </w:rPr>
        <w:t>,</w:t>
      </w:r>
      <w:r w:rsidR="00343976">
        <w:rPr>
          <w:rFonts w:ascii="Times New Roman" w:hAnsi="Times New Roman" w:cs="Times New Roman"/>
          <w:sz w:val="20"/>
        </w:rPr>
        <w:t xml:space="preserve"> </w:t>
      </w:r>
      <w:r w:rsidR="00E17A2C">
        <w:rPr>
          <w:rFonts w:ascii="Times New Roman" w:hAnsi="Times New Roman" w:cs="Times New Roman"/>
          <w:sz w:val="20"/>
        </w:rPr>
        <w:t>which shows a subset of the</w:t>
      </w:r>
      <w:r w:rsidRPr="0058232E">
        <w:rPr>
          <w:rFonts w:ascii="Times New Roman" w:hAnsi="Times New Roman" w:cs="Times New Roman"/>
          <w:sz w:val="20"/>
        </w:rPr>
        <w:t xml:space="preserve"> 11 spectra </w:t>
      </w:r>
      <w:r w:rsidR="00E17A2C">
        <w:rPr>
          <w:rFonts w:ascii="Times New Roman" w:hAnsi="Times New Roman" w:cs="Times New Roman"/>
          <w:sz w:val="20"/>
        </w:rPr>
        <w:t xml:space="preserve">that </w:t>
      </w:r>
      <w:r w:rsidRPr="0058232E">
        <w:rPr>
          <w:rFonts w:ascii="Times New Roman" w:hAnsi="Times New Roman" w:cs="Times New Roman"/>
          <w:sz w:val="20"/>
        </w:rPr>
        <w:t xml:space="preserve">can be </w:t>
      </w:r>
      <w:r w:rsidR="00E17A2C">
        <w:rPr>
          <w:rFonts w:ascii="Times New Roman" w:hAnsi="Times New Roman" w:cs="Times New Roman"/>
          <w:sz w:val="20"/>
        </w:rPr>
        <w:t xml:space="preserve">partly </w:t>
      </w:r>
      <w:r w:rsidRPr="0058232E">
        <w:rPr>
          <w:rFonts w:ascii="Times New Roman" w:hAnsi="Times New Roman" w:cs="Times New Roman"/>
          <w:sz w:val="20"/>
        </w:rPr>
        <w:t>explained by Mass2Motif 19</w:t>
      </w:r>
      <w:r w:rsidR="00E17A2C">
        <w:rPr>
          <w:rFonts w:ascii="Times New Roman" w:hAnsi="Times New Roman" w:cs="Times New Roman"/>
          <w:sz w:val="20"/>
        </w:rPr>
        <w:t xml:space="preserve">. Mass2Motif 19 </w:t>
      </w:r>
      <w:r w:rsidRPr="0058232E">
        <w:rPr>
          <w:rFonts w:ascii="Times New Roman" w:hAnsi="Times New Roman" w:cs="Times New Roman"/>
          <w:sz w:val="20"/>
        </w:rPr>
        <w:t>was found to be representative of ferulic acid, a plant-derived hydroxycinnamic acid</w:t>
      </w:r>
      <w:r w:rsidR="00343976">
        <w:rPr>
          <w:rFonts w:ascii="Times New Roman" w:hAnsi="Times New Roman" w:cs="Times New Roman"/>
          <w:sz w:val="20"/>
        </w:rPr>
        <w:t xml:space="preserve">, </w:t>
      </w:r>
      <w:r w:rsidRPr="0058232E">
        <w:rPr>
          <w:rFonts w:ascii="Times New Roman" w:hAnsi="Times New Roman" w:cs="Times New Roman"/>
          <w:sz w:val="20"/>
        </w:rPr>
        <w:t xml:space="preserve">known to be present in cereals, one of the ingredients of beer. </w:t>
      </w:r>
      <w:r w:rsidR="00E17A2C">
        <w:rPr>
          <w:rFonts w:ascii="Times New Roman" w:hAnsi="Times New Roman" w:cs="Times New Roman"/>
          <w:sz w:val="20"/>
        </w:rPr>
        <w:t xml:space="preserve">The histograms </w:t>
      </w:r>
      <w:r w:rsidRPr="0058232E">
        <w:rPr>
          <w:rFonts w:ascii="Times New Roman" w:hAnsi="Times New Roman" w:cs="Times New Roman"/>
          <w:sz w:val="20"/>
        </w:rPr>
        <w:t>indicate which of the associated mass fragments</w:t>
      </w:r>
      <w:r w:rsidR="00E17A2C">
        <w:rPr>
          <w:rFonts w:ascii="Times New Roman" w:hAnsi="Times New Roman" w:cs="Times New Roman"/>
          <w:sz w:val="20"/>
        </w:rPr>
        <w:t xml:space="preserve"> and neutral losses</w:t>
      </w:r>
      <w:r w:rsidRPr="0058232E">
        <w:rPr>
          <w:rFonts w:ascii="Times New Roman" w:hAnsi="Times New Roman" w:cs="Times New Roman"/>
          <w:sz w:val="20"/>
        </w:rPr>
        <w:t xml:space="preserve"> are consistently present throughout the MS2 spectra and explained by Mass2Motif 19 (Figure 3-D).</w:t>
      </w:r>
    </w:p>
    <w:p w14:paraId="4EBA0E61" w14:textId="3BBB2F24" w:rsidR="0087339A" w:rsidRPr="0058232E" w:rsidRDefault="00093365" w:rsidP="0087339A">
      <w:pPr>
        <w:spacing w:line="276" w:lineRule="auto"/>
        <w:jc w:val="both"/>
        <w:rPr>
          <w:rFonts w:ascii="Times New Roman" w:hAnsi="Times New Roman" w:cs="Times New Roman"/>
          <w:sz w:val="20"/>
        </w:rPr>
      </w:pPr>
      <w:r>
        <w:rPr>
          <w:rFonts w:ascii="Times New Roman" w:hAnsi="Times New Roman" w:cs="Times New Roman"/>
          <w:sz w:val="20"/>
        </w:rPr>
        <w:t xml:space="preserve">The ability to extract all the MS2 spectra that contain a particular Mass2Motif allows us to link these MS2 spectra via the chemical relationship encoded within the Mass2Motif. This can allow for rapid putative </w:t>
      </w:r>
      <w:r>
        <w:rPr>
          <w:rFonts w:ascii="Times New Roman" w:hAnsi="Times New Roman" w:cs="Times New Roman"/>
          <w:sz w:val="20"/>
        </w:rPr>
        <w:lastRenderedPageBreak/>
        <w:t>annotation of molecules that cannot be identified by standard means.</w:t>
      </w:r>
      <w:r w:rsidR="00A03D70">
        <w:rPr>
          <w:rFonts w:ascii="Times New Roman" w:hAnsi="Times New Roman" w:cs="Times New Roman"/>
          <w:sz w:val="20"/>
        </w:rPr>
        <w:t xml:space="preserve"> In other words, the molecules are grouped and the chemical reason for their grouping is immediately accessible.</w:t>
      </w:r>
    </w:p>
    <w:p w14:paraId="52C67BC6" w14:textId="77777777" w:rsidR="0087339A" w:rsidRPr="0058232E" w:rsidRDefault="0087339A" w:rsidP="0087339A">
      <w:pPr>
        <w:spacing w:line="276" w:lineRule="auto"/>
        <w:jc w:val="both"/>
        <w:rPr>
          <w:rFonts w:ascii="Times New Roman" w:hAnsi="Times New Roman" w:cs="Times New Roman"/>
          <w:sz w:val="20"/>
        </w:rPr>
      </w:pPr>
    </w:p>
    <w:p w14:paraId="23874149" w14:textId="77777777" w:rsidR="0087339A" w:rsidRDefault="003E1465" w:rsidP="0087339A">
      <w:pPr>
        <w:spacing w:line="276" w:lineRule="auto"/>
        <w:jc w:val="both"/>
        <w:rPr>
          <w:rFonts w:ascii="Calibri" w:hAnsi="Calibri"/>
        </w:rPr>
      </w:pPr>
      <w:r w:rsidRPr="00F670D4">
        <w:rPr>
          <w:rFonts w:ascii="Calibri" w:hAnsi="Calibri"/>
          <w:noProof/>
          <w:lang w:val="en-US" w:eastAsia="en-US"/>
        </w:rPr>
        <w:drawing>
          <wp:inline distT="0" distB="0" distL="0" distR="0" wp14:anchorId="78DC120B" wp14:editId="2DAD191F">
            <wp:extent cx="5731510" cy="32626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62630"/>
                    </a:xfrm>
                    <a:prstGeom prst="rect">
                      <a:avLst/>
                    </a:prstGeom>
                  </pic:spPr>
                </pic:pic>
              </a:graphicData>
            </a:graphic>
          </wp:inline>
        </w:drawing>
      </w:r>
    </w:p>
    <w:p w14:paraId="16E045A5" w14:textId="32DFC1FC" w:rsidR="0087339A" w:rsidRPr="00D44C0D" w:rsidRDefault="0087339A" w:rsidP="0087339A">
      <w:pPr>
        <w:pStyle w:val="Body"/>
        <w:rPr>
          <w:rFonts w:ascii="Times New Roman" w:hAnsi="Times New Roman" w:cs="Times New Roman"/>
          <w:sz w:val="20"/>
        </w:rPr>
      </w:pPr>
      <w:r w:rsidRPr="00B40170">
        <w:rPr>
          <w:rFonts w:ascii="Times New Roman" w:hAnsi="Times New Roman" w:cs="Times New Roman"/>
          <w:sz w:val="20"/>
        </w:rPr>
        <w:t xml:space="preserve">Figure </w:t>
      </w:r>
      <w:r>
        <w:rPr>
          <w:rFonts w:ascii="Times New Roman" w:hAnsi="Times New Roman" w:cs="Times New Roman"/>
          <w:sz w:val="20"/>
        </w:rPr>
        <w:t>3</w:t>
      </w:r>
      <w:r w:rsidRPr="00820658">
        <w:rPr>
          <w:rFonts w:ascii="Times New Roman" w:hAnsi="Times New Roman" w:cs="Times New Roman"/>
          <w:sz w:val="20"/>
        </w:rPr>
        <w:t xml:space="preserve"> –Three spectra</w:t>
      </w:r>
      <w:r>
        <w:rPr>
          <w:rFonts w:ascii="Times New Roman" w:hAnsi="Times New Roman" w:cs="Times New Roman"/>
          <w:sz w:val="20"/>
        </w:rPr>
        <w:t>, each of which is partially explained by</w:t>
      </w:r>
      <w:r w:rsidRPr="00820658">
        <w:rPr>
          <w:rFonts w:ascii="Times New Roman" w:hAnsi="Times New Roman" w:cs="Times New Roman"/>
          <w:sz w:val="20"/>
        </w:rPr>
        <w:t xml:space="preserve"> Mass2Motif 19</w:t>
      </w:r>
      <w:r>
        <w:rPr>
          <w:rFonts w:ascii="Times New Roman" w:hAnsi="Times New Roman" w:cs="Times New Roman"/>
          <w:sz w:val="20"/>
        </w:rPr>
        <w:t>,</w:t>
      </w:r>
      <w:r w:rsidRPr="00820658">
        <w:rPr>
          <w:rFonts w:ascii="Times New Roman" w:hAnsi="Times New Roman" w:cs="Times New Roman"/>
          <w:sz w:val="20"/>
        </w:rPr>
        <w:t xml:space="preserve"> which was annotated as </w:t>
      </w:r>
      <w:r>
        <w:rPr>
          <w:rFonts w:ascii="Times New Roman" w:hAnsi="Times New Roman" w:cs="Times New Roman"/>
          <w:sz w:val="20"/>
        </w:rPr>
        <w:t xml:space="preserve">the plant derived </w:t>
      </w:r>
      <w:r w:rsidRPr="00820658">
        <w:rPr>
          <w:rFonts w:ascii="Times New Roman" w:hAnsi="Times New Roman" w:cs="Times New Roman"/>
          <w:sz w:val="20"/>
        </w:rPr>
        <w:t>ferulic acid substructure. The examples A-C from the beer3 extract positive ionization mode</w:t>
      </w:r>
      <w:r>
        <w:rPr>
          <w:rFonts w:ascii="Times New Roman" w:hAnsi="Times New Roman" w:cs="Times New Roman"/>
          <w:sz w:val="20"/>
        </w:rPr>
        <w:t xml:space="preserve"> file</w:t>
      </w:r>
      <w:r w:rsidRPr="00820658">
        <w:rPr>
          <w:rFonts w:ascii="Times New Roman" w:hAnsi="Times New Roman" w:cs="Times New Roman"/>
          <w:sz w:val="20"/>
        </w:rPr>
        <w:t xml:space="preserve"> </w:t>
      </w:r>
      <w:r>
        <w:rPr>
          <w:rFonts w:ascii="Times New Roman" w:hAnsi="Times New Roman" w:cs="Times New Roman"/>
          <w:sz w:val="20"/>
        </w:rPr>
        <w:t xml:space="preserve">have mass fragments and neutral losses (arrows originating from the </w:t>
      </w:r>
      <w:r w:rsidR="00F50A58">
        <w:rPr>
          <w:rFonts w:ascii="Times New Roman" w:hAnsi="Times New Roman" w:cs="Times New Roman"/>
          <w:sz w:val="20"/>
        </w:rPr>
        <w:t xml:space="preserve">precursor </w:t>
      </w:r>
      <w:r>
        <w:rPr>
          <w:rFonts w:ascii="Times New Roman" w:hAnsi="Times New Roman" w:cs="Times New Roman"/>
          <w:sz w:val="20"/>
        </w:rPr>
        <w:t>ions) highlighted that are included in M2M_19 (fragments not explained by M2M_19 are shown as light grey)</w:t>
      </w:r>
      <w:r w:rsidRPr="00820658">
        <w:rPr>
          <w:rFonts w:ascii="Times New Roman" w:hAnsi="Times New Roman" w:cs="Times New Roman"/>
          <w:sz w:val="20"/>
        </w:rPr>
        <w:t xml:space="preserve">. </w:t>
      </w:r>
      <w:r>
        <w:rPr>
          <w:rFonts w:ascii="Times New Roman" w:hAnsi="Times New Roman" w:cs="Times New Roman"/>
          <w:sz w:val="20"/>
        </w:rPr>
        <w:t>The histogram in D shows how common each fragment / loss is in the 11 instances of M2M_19 found in the dataset. T</w:t>
      </w:r>
      <w:r w:rsidRPr="00820658">
        <w:rPr>
          <w:rFonts w:ascii="Times New Roman" w:hAnsi="Times New Roman" w:cs="Times New Roman"/>
          <w:sz w:val="20"/>
        </w:rPr>
        <w:t xml:space="preserve">he </w:t>
      </w:r>
      <w:r w:rsidR="00776E8D">
        <w:rPr>
          <w:rFonts w:ascii="Times New Roman" w:hAnsi="Times New Roman" w:cs="Times New Roman"/>
          <w:sz w:val="20"/>
        </w:rPr>
        <w:t xml:space="preserve">abundant </w:t>
      </w:r>
      <w:r w:rsidRPr="00820658">
        <w:rPr>
          <w:rFonts w:ascii="Times New Roman" w:hAnsi="Times New Roman" w:cs="Times New Roman"/>
          <w:sz w:val="20"/>
        </w:rPr>
        <w:t xml:space="preserve">fragments with an m/z of 177.0545, 145.0284, 117.0332, and 89.0386 Da </w:t>
      </w:r>
      <w:r w:rsidR="00DE58B2">
        <w:rPr>
          <w:rFonts w:ascii="Times New Roman" w:hAnsi="Times New Roman" w:cs="Times New Roman"/>
          <w:sz w:val="20"/>
        </w:rPr>
        <w:t xml:space="preserve">(highlighted in bold in D) </w:t>
      </w:r>
      <w:r w:rsidRPr="00820658">
        <w:rPr>
          <w:rFonts w:ascii="Times New Roman" w:hAnsi="Times New Roman" w:cs="Times New Roman"/>
          <w:sz w:val="20"/>
        </w:rPr>
        <w:t>are most consistently present throughout the 11</w:t>
      </w:r>
      <w:r>
        <w:rPr>
          <w:rFonts w:ascii="Times New Roman" w:hAnsi="Times New Roman" w:cs="Times New Roman"/>
          <w:sz w:val="20"/>
        </w:rPr>
        <w:t xml:space="preserve"> spectra explained by M2M_19</w:t>
      </w:r>
      <w:r w:rsidRPr="00820658">
        <w:rPr>
          <w:rFonts w:ascii="Times New Roman" w:hAnsi="Times New Roman" w:cs="Times New Roman"/>
          <w:sz w:val="20"/>
        </w:rPr>
        <w:t>. It is of note that the loss of 176.1086 Da and the fragment of 177.0575 both correspond to the complete ferulic acid moiety.</w:t>
      </w:r>
    </w:p>
    <w:p w14:paraId="34DC804B" w14:textId="2AA5C0E8" w:rsidR="0087339A" w:rsidRDefault="00343976" w:rsidP="0087339A">
      <w:pPr>
        <w:spacing w:line="276" w:lineRule="auto"/>
        <w:jc w:val="both"/>
        <w:rPr>
          <w:rFonts w:ascii="Times New Roman" w:hAnsi="Times New Roman" w:cs="Times New Roman"/>
          <w:sz w:val="20"/>
          <w:szCs w:val="20"/>
        </w:rPr>
      </w:pPr>
      <w:r>
        <w:rPr>
          <w:rFonts w:ascii="Times New Roman" w:hAnsi="Times New Roman" w:cs="Times New Roman"/>
          <w:sz w:val="20"/>
          <w:szCs w:val="20"/>
        </w:rPr>
        <w:t>P</w:t>
      </w:r>
      <w:r w:rsidRPr="00BC7C96">
        <w:rPr>
          <w:rFonts w:ascii="Times New Roman" w:hAnsi="Times New Roman" w:cs="Times New Roman"/>
          <w:sz w:val="20"/>
          <w:szCs w:val="20"/>
        </w:rPr>
        <w:t xml:space="preserve">ositive ionization mode </w:t>
      </w:r>
      <w:r>
        <w:rPr>
          <w:rFonts w:ascii="Times New Roman" w:hAnsi="Times New Roman" w:cs="Times New Roman"/>
          <w:sz w:val="20"/>
          <w:szCs w:val="20"/>
        </w:rPr>
        <w:t>fragmentation spectra are</w:t>
      </w:r>
      <w:r w:rsidR="0087339A" w:rsidRPr="00BC7C96">
        <w:rPr>
          <w:rFonts w:ascii="Times New Roman" w:hAnsi="Times New Roman" w:cs="Times New Roman"/>
          <w:sz w:val="20"/>
          <w:szCs w:val="20"/>
        </w:rPr>
        <w:t xml:space="preserve"> naturally richer </w:t>
      </w:r>
      <w:r w:rsidR="00516C1E">
        <w:rPr>
          <w:rFonts w:ascii="Times New Roman" w:hAnsi="Times New Roman" w:cs="Times New Roman"/>
          <w:sz w:val="20"/>
          <w:szCs w:val="20"/>
        </w:rPr>
        <w:t>than negative mode spectra</w:t>
      </w:r>
      <w:r w:rsidR="00AC1419">
        <w:rPr>
          <w:rFonts w:ascii="Times New Roman" w:hAnsi="Times New Roman" w:cs="Times New Roman"/>
          <w:sz w:val="20"/>
          <w:szCs w:val="20"/>
        </w:rPr>
        <w:t xml:space="preserve"> thereby providing larger sets of conserved fragments </w:t>
      </w:r>
      <w:r w:rsidR="00C26F79">
        <w:rPr>
          <w:rFonts w:ascii="Times New Roman" w:hAnsi="Times New Roman" w:cs="Times New Roman"/>
          <w:sz w:val="20"/>
          <w:szCs w:val="20"/>
        </w:rPr>
        <w:t>and</w:t>
      </w:r>
      <w:r w:rsidR="00AC1419">
        <w:rPr>
          <w:rFonts w:ascii="Times New Roman" w:hAnsi="Times New Roman" w:cs="Times New Roman"/>
          <w:sz w:val="20"/>
          <w:szCs w:val="20"/>
        </w:rPr>
        <w:t xml:space="preserve"> allow</w:t>
      </w:r>
      <w:r w:rsidR="00C26F79">
        <w:rPr>
          <w:rFonts w:ascii="Times New Roman" w:hAnsi="Times New Roman" w:cs="Times New Roman"/>
          <w:sz w:val="20"/>
          <w:szCs w:val="20"/>
        </w:rPr>
        <w:t>ing</w:t>
      </w:r>
      <w:r w:rsidR="00AC1419">
        <w:rPr>
          <w:rFonts w:ascii="Times New Roman" w:hAnsi="Times New Roman" w:cs="Times New Roman"/>
          <w:sz w:val="20"/>
          <w:szCs w:val="20"/>
        </w:rPr>
        <w:t xml:space="preserve"> for more unambiguous structural annotation</w:t>
      </w:r>
      <w:r w:rsidR="00516C1E">
        <w:rPr>
          <w:rFonts w:ascii="Times New Roman" w:hAnsi="Times New Roman" w:cs="Times New Roman"/>
          <w:sz w:val="20"/>
          <w:szCs w:val="20"/>
        </w:rPr>
        <w:t xml:space="preserve"> </w:t>
      </w:r>
      <w:r w:rsidR="0087339A" w:rsidRPr="00776E8D">
        <w:rPr>
          <w:rFonts w:ascii="Times New Roman" w:hAnsi="Times New Roman" w:cs="Times New Roman"/>
          <w:sz w:val="20"/>
          <w:szCs w:val="20"/>
        </w:rPr>
        <w:t>(see Support</w:t>
      </w:r>
      <w:r w:rsidR="00B91902" w:rsidRPr="00776E8D">
        <w:rPr>
          <w:rFonts w:ascii="Times New Roman" w:hAnsi="Times New Roman" w:cs="Times New Roman"/>
          <w:sz w:val="20"/>
          <w:szCs w:val="20"/>
        </w:rPr>
        <w:t xml:space="preserve">ing Tables </w:t>
      </w:r>
      <w:r w:rsidR="00776E8D" w:rsidRPr="00776E8D">
        <w:rPr>
          <w:rFonts w:ascii="Times New Roman" w:hAnsi="Times New Roman" w:cs="Times New Roman"/>
          <w:sz w:val="20"/>
          <w:szCs w:val="20"/>
        </w:rPr>
        <w:t>S-1</w:t>
      </w:r>
      <w:r w:rsidR="00B91902" w:rsidRPr="00776E8D">
        <w:rPr>
          <w:rFonts w:ascii="Times New Roman" w:hAnsi="Times New Roman" w:cs="Times New Roman"/>
          <w:sz w:val="20"/>
          <w:szCs w:val="20"/>
        </w:rPr>
        <w:t xml:space="preserve"> and </w:t>
      </w:r>
      <w:r w:rsidR="00776E8D" w:rsidRPr="00776E8D">
        <w:rPr>
          <w:rFonts w:ascii="Times New Roman" w:hAnsi="Times New Roman" w:cs="Times New Roman"/>
          <w:sz w:val="20"/>
          <w:szCs w:val="20"/>
        </w:rPr>
        <w:t>S-2</w:t>
      </w:r>
      <w:r w:rsidR="0087339A" w:rsidRPr="00776E8D">
        <w:rPr>
          <w:rFonts w:ascii="Times New Roman" w:hAnsi="Times New Roman" w:cs="Times New Roman"/>
          <w:sz w:val="20"/>
          <w:szCs w:val="20"/>
        </w:rPr>
        <w:t>). However</w:t>
      </w:r>
      <w:r w:rsidR="0087339A" w:rsidRPr="00BC7C96">
        <w:rPr>
          <w:rFonts w:ascii="Times New Roman" w:hAnsi="Times New Roman" w:cs="Times New Roman"/>
          <w:sz w:val="20"/>
          <w:szCs w:val="20"/>
        </w:rPr>
        <w:t xml:space="preserve">, </w:t>
      </w:r>
      <w:r w:rsidR="00516C1E">
        <w:rPr>
          <w:rFonts w:ascii="Times New Roman" w:hAnsi="Times New Roman" w:cs="Times New Roman"/>
          <w:sz w:val="20"/>
          <w:szCs w:val="20"/>
        </w:rPr>
        <w:t>key negative mode fragments e.g.</w:t>
      </w:r>
      <w:r w:rsidR="0087339A" w:rsidRPr="00BC7C96">
        <w:rPr>
          <w:rFonts w:ascii="Times New Roman" w:hAnsi="Times New Roman" w:cs="Times New Roman"/>
          <w:sz w:val="20"/>
          <w:szCs w:val="20"/>
        </w:rPr>
        <w:t xml:space="preserve"> 78.9593 ([PO</w:t>
      </w:r>
      <w:r w:rsidR="0087339A" w:rsidRPr="00BC7C96">
        <w:rPr>
          <w:rFonts w:ascii="Times New Roman" w:hAnsi="Times New Roman" w:cs="Times New Roman"/>
          <w:sz w:val="20"/>
          <w:szCs w:val="20"/>
          <w:vertAlign w:val="subscript"/>
        </w:rPr>
        <w:t>3</w:t>
      </w:r>
      <w:r w:rsidR="0087339A" w:rsidRPr="00BC7C96">
        <w:rPr>
          <w:rFonts w:ascii="Times New Roman" w:hAnsi="Times New Roman" w:cs="Times New Roman"/>
          <w:sz w:val="20"/>
          <w:szCs w:val="20"/>
        </w:rPr>
        <w:t>]</w:t>
      </w:r>
      <w:r w:rsidR="0087339A" w:rsidRPr="00BC7C96">
        <w:rPr>
          <w:rFonts w:ascii="Times New Roman" w:hAnsi="Times New Roman" w:cs="Times New Roman"/>
          <w:sz w:val="20"/>
          <w:szCs w:val="20"/>
          <w:vertAlign w:val="superscript"/>
        </w:rPr>
        <w:t>-</w:t>
      </w:r>
      <w:r w:rsidR="0087339A" w:rsidRPr="00BC7C96">
        <w:rPr>
          <w:rFonts w:ascii="Times New Roman" w:hAnsi="Times New Roman" w:cs="Times New Roman"/>
          <w:sz w:val="20"/>
          <w:szCs w:val="20"/>
        </w:rPr>
        <w:t>) and 79.9575 ([SO</w:t>
      </w:r>
      <w:r w:rsidR="0087339A" w:rsidRPr="00BC7C96">
        <w:rPr>
          <w:rFonts w:ascii="Times New Roman" w:hAnsi="Times New Roman" w:cs="Times New Roman"/>
          <w:sz w:val="20"/>
          <w:szCs w:val="20"/>
          <w:vertAlign w:val="subscript"/>
        </w:rPr>
        <w:t>3</w:t>
      </w:r>
      <w:r w:rsidR="0087339A" w:rsidRPr="00BC7C96">
        <w:rPr>
          <w:rFonts w:ascii="Times New Roman" w:hAnsi="Times New Roman" w:cs="Times New Roman"/>
          <w:sz w:val="20"/>
          <w:szCs w:val="20"/>
        </w:rPr>
        <w:t>]</w:t>
      </w:r>
      <w:r w:rsidR="0087339A" w:rsidRPr="00BC7C96">
        <w:rPr>
          <w:rFonts w:ascii="Times New Roman" w:hAnsi="Times New Roman" w:cs="Times New Roman"/>
          <w:sz w:val="20"/>
          <w:szCs w:val="20"/>
          <w:vertAlign w:val="superscript"/>
        </w:rPr>
        <w:t>-</w:t>
      </w:r>
      <w:r w:rsidR="0087339A" w:rsidRPr="00BC7C96">
        <w:rPr>
          <w:rFonts w:ascii="Times New Roman" w:hAnsi="Times New Roman" w:cs="Times New Roman"/>
          <w:sz w:val="20"/>
          <w:szCs w:val="20"/>
        </w:rPr>
        <w:t>) m/z</w:t>
      </w:r>
      <w:r w:rsidR="00C26F79">
        <w:rPr>
          <w:rFonts w:ascii="Times New Roman" w:hAnsi="Times New Roman" w:cs="Times New Roman"/>
          <w:sz w:val="20"/>
          <w:szCs w:val="20"/>
        </w:rPr>
        <w:t xml:space="preserve"> </w:t>
      </w:r>
      <w:r w:rsidR="0087339A" w:rsidRPr="00BC7C96">
        <w:rPr>
          <w:rFonts w:ascii="Times New Roman" w:hAnsi="Times New Roman" w:cs="Times New Roman"/>
          <w:sz w:val="20"/>
          <w:szCs w:val="20"/>
        </w:rPr>
        <w:t>indicat</w:t>
      </w:r>
      <w:r w:rsidR="00C26F79">
        <w:rPr>
          <w:rFonts w:ascii="Times New Roman" w:hAnsi="Times New Roman" w:cs="Times New Roman"/>
          <w:sz w:val="20"/>
          <w:szCs w:val="20"/>
        </w:rPr>
        <w:t xml:space="preserve">ing </w:t>
      </w:r>
      <w:r w:rsidR="0087339A" w:rsidRPr="00BC7C96">
        <w:rPr>
          <w:rFonts w:ascii="Times New Roman" w:hAnsi="Times New Roman" w:cs="Times New Roman"/>
          <w:sz w:val="20"/>
          <w:szCs w:val="20"/>
        </w:rPr>
        <w:t xml:space="preserve">the presence of a phosphate group and a </w:t>
      </w:r>
      <w:r w:rsidR="009B52EE" w:rsidRPr="00BC7C96">
        <w:rPr>
          <w:rFonts w:ascii="Times New Roman" w:hAnsi="Times New Roman" w:cs="Times New Roman"/>
          <w:sz w:val="20"/>
          <w:szCs w:val="20"/>
        </w:rPr>
        <w:t>sulphate</w:t>
      </w:r>
      <w:r w:rsidR="0087339A" w:rsidRPr="00BC7C96">
        <w:rPr>
          <w:rFonts w:ascii="Times New Roman" w:hAnsi="Times New Roman" w:cs="Times New Roman"/>
          <w:sz w:val="20"/>
          <w:szCs w:val="20"/>
        </w:rPr>
        <w:t xml:space="preserve"> group respectively</w:t>
      </w:r>
      <w:r w:rsidR="00516C1E">
        <w:rPr>
          <w:rFonts w:ascii="Times New Roman" w:hAnsi="Times New Roman" w:cs="Times New Roman"/>
          <w:sz w:val="20"/>
          <w:szCs w:val="20"/>
        </w:rPr>
        <w:t xml:space="preserve"> also </w:t>
      </w:r>
      <w:r w:rsidR="00C26F79">
        <w:rPr>
          <w:rFonts w:ascii="Times New Roman" w:hAnsi="Times New Roman" w:cs="Times New Roman"/>
          <w:sz w:val="20"/>
          <w:szCs w:val="20"/>
        </w:rPr>
        <w:t>provide useful chemical insight</w:t>
      </w:r>
      <w:r w:rsidR="0087339A" w:rsidRPr="00BC7C96">
        <w:rPr>
          <w:rFonts w:ascii="Times New Roman" w:hAnsi="Times New Roman" w:cs="Times New Roman"/>
          <w:sz w:val="20"/>
          <w:szCs w:val="20"/>
        </w:rPr>
        <w:t>. In positive ionization mode, we found Mass2Motifs containing the loss of 46.0053 Da ([CHOOH]), and the 86.0965 ([C</w:t>
      </w:r>
      <w:r w:rsidR="0087339A" w:rsidRPr="009B52EE">
        <w:rPr>
          <w:rFonts w:ascii="Times New Roman" w:hAnsi="Times New Roman" w:cs="Times New Roman"/>
          <w:sz w:val="20"/>
          <w:szCs w:val="20"/>
          <w:vertAlign w:val="subscript"/>
        </w:rPr>
        <w:t>5</w:t>
      </w:r>
      <w:r w:rsidR="0087339A" w:rsidRPr="00BC7C96">
        <w:rPr>
          <w:rFonts w:ascii="Times New Roman" w:hAnsi="Times New Roman" w:cs="Times New Roman"/>
          <w:sz w:val="20"/>
          <w:szCs w:val="20"/>
        </w:rPr>
        <w:t>H</w:t>
      </w:r>
      <w:r w:rsidR="0087339A" w:rsidRPr="009B52EE">
        <w:rPr>
          <w:rFonts w:ascii="Times New Roman" w:hAnsi="Times New Roman" w:cs="Times New Roman"/>
          <w:sz w:val="20"/>
          <w:szCs w:val="20"/>
          <w:vertAlign w:val="subscript"/>
        </w:rPr>
        <w:t>12</w:t>
      </w:r>
      <w:r w:rsidR="0087339A" w:rsidRPr="00BC7C96">
        <w:rPr>
          <w:rFonts w:ascii="Times New Roman" w:hAnsi="Times New Roman" w:cs="Times New Roman"/>
          <w:sz w:val="20"/>
          <w:szCs w:val="20"/>
        </w:rPr>
        <w:t>N]</w:t>
      </w:r>
      <w:r w:rsidR="0087339A" w:rsidRPr="00BC7C96">
        <w:rPr>
          <w:rFonts w:ascii="Times New Roman" w:hAnsi="Times New Roman" w:cs="Times New Roman"/>
          <w:sz w:val="20"/>
          <w:szCs w:val="20"/>
          <w:vertAlign w:val="superscript"/>
        </w:rPr>
        <w:t>+</w:t>
      </w:r>
      <w:r w:rsidR="0087339A" w:rsidRPr="00BC7C96">
        <w:rPr>
          <w:rFonts w:ascii="Times New Roman" w:hAnsi="Times New Roman" w:cs="Times New Roman"/>
          <w:sz w:val="20"/>
          <w:szCs w:val="20"/>
        </w:rPr>
        <w:t>) and 132.1016 ([C</w:t>
      </w:r>
      <w:r w:rsidR="0087339A" w:rsidRPr="009B52EE">
        <w:rPr>
          <w:rFonts w:ascii="Times New Roman" w:hAnsi="Times New Roman" w:cs="Times New Roman"/>
          <w:sz w:val="20"/>
          <w:szCs w:val="20"/>
          <w:vertAlign w:val="subscript"/>
        </w:rPr>
        <w:t>6</w:t>
      </w:r>
      <w:r w:rsidR="0087339A" w:rsidRPr="00BC7C96">
        <w:rPr>
          <w:rFonts w:ascii="Times New Roman" w:hAnsi="Times New Roman" w:cs="Times New Roman"/>
          <w:sz w:val="20"/>
          <w:szCs w:val="20"/>
        </w:rPr>
        <w:t>H</w:t>
      </w:r>
      <w:r w:rsidR="0087339A" w:rsidRPr="009B52EE">
        <w:rPr>
          <w:rFonts w:ascii="Times New Roman" w:hAnsi="Times New Roman" w:cs="Times New Roman"/>
          <w:sz w:val="20"/>
          <w:szCs w:val="20"/>
          <w:vertAlign w:val="subscript"/>
        </w:rPr>
        <w:t>14</w:t>
      </w:r>
      <w:r w:rsidR="0087339A" w:rsidRPr="00BC7C96">
        <w:rPr>
          <w:rFonts w:ascii="Times New Roman" w:hAnsi="Times New Roman" w:cs="Times New Roman"/>
          <w:sz w:val="20"/>
          <w:szCs w:val="20"/>
        </w:rPr>
        <w:t>NO</w:t>
      </w:r>
      <w:r w:rsidR="0087339A" w:rsidRPr="009B52EE">
        <w:rPr>
          <w:rFonts w:ascii="Times New Roman" w:hAnsi="Times New Roman" w:cs="Times New Roman"/>
          <w:sz w:val="20"/>
          <w:szCs w:val="20"/>
          <w:vertAlign w:val="subscript"/>
        </w:rPr>
        <w:t>2</w:t>
      </w:r>
      <w:r w:rsidR="0087339A" w:rsidRPr="00BC7C96">
        <w:rPr>
          <w:rFonts w:ascii="Times New Roman" w:hAnsi="Times New Roman" w:cs="Times New Roman"/>
          <w:sz w:val="20"/>
          <w:szCs w:val="20"/>
        </w:rPr>
        <w:t>]</w:t>
      </w:r>
      <w:r w:rsidR="0087339A" w:rsidRPr="00BC7C96">
        <w:rPr>
          <w:rFonts w:ascii="Times New Roman" w:hAnsi="Times New Roman" w:cs="Times New Roman"/>
          <w:sz w:val="20"/>
          <w:szCs w:val="20"/>
          <w:vertAlign w:val="superscript"/>
        </w:rPr>
        <w:t>+</w:t>
      </w:r>
      <w:r w:rsidR="0087339A" w:rsidRPr="00BC7C96">
        <w:rPr>
          <w:rFonts w:ascii="Times New Roman" w:hAnsi="Times New Roman" w:cs="Times New Roman"/>
          <w:sz w:val="20"/>
          <w:szCs w:val="20"/>
        </w:rPr>
        <w:t xml:space="preserve">) m/z fragments, indicating the presence of a free carboxylic acid group and a leucine substructure, respectively. Interestingly, three positive mode Mass2Motifs pointed to the similar yet different aromatic substructures of phenylethene, </w:t>
      </w:r>
      <w:r w:rsidR="00776E8D">
        <w:rPr>
          <w:rFonts w:ascii="Times New Roman" w:hAnsi="Times New Roman" w:cs="Times New Roman"/>
          <w:sz w:val="20"/>
          <w:szCs w:val="20"/>
        </w:rPr>
        <w:t>cinnamic acid (cinnamate)</w:t>
      </w:r>
      <w:r w:rsidR="0087339A" w:rsidRPr="00BC7C96">
        <w:rPr>
          <w:rFonts w:ascii="Times New Roman" w:hAnsi="Times New Roman" w:cs="Times New Roman"/>
          <w:sz w:val="20"/>
          <w:szCs w:val="20"/>
        </w:rPr>
        <w:t>, and phenylethyleneamine (i.e., [phenylalanine – CHOOH])</w:t>
      </w:r>
      <w:r w:rsidR="00C26F79">
        <w:rPr>
          <w:rFonts w:ascii="Times New Roman" w:hAnsi="Times New Roman" w:cs="Times New Roman"/>
          <w:sz w:val="20"/>
          <w:szCs w:val="20"/>
        </w:rPr>
        <w:t>, demonstrating the ability of the LDA model to separate very similar</w:t>
      </w:r>
      <w:r w:rsidR="00DE58B2">
        <w:rPr>
          <w:rFonts w:ascii="Times New Roman" w:hAnsi="Times New Roman" w:cs="Times New Roman"/>
          <w:sz w:val="20"/>
          <w:szCs w:val="20"/>
        </w:rPr>
        <w:t xml:space="preserve"> </w:t>
      </w:r>
      <w:r w:rsidR="00C26F79">
        <w:rPr>
          <w:rFonts w:ascii="Times New Roman" w:hAnsi="Times New Roman" w:cs="Times New Roman"/>
          <w:sz w:val="20"/>
          <w:szCs w:val="20"/>
        </w:rPr>
        <w:t>substructures</w:t>
      </w:r>
      <w:r w:rsidR="0087339A" w:rsidRPr="00BC7C96">
        <w:rPr>
          <w:rFonts w:ascii="Times New Roman" w:hAnsi="Times New Roman" w:cs="Times New Roman"/>
          <w:sz w:val="20"/>
          <w:szCs w:val="20"/>
        </w:rPr>
        <w:t xml:space="preserve">; see Supporting Information section </w:t>
      </w:r>
      <w:r w:rsidR="000A109E">
        <w:rPr>
          <w:rFonts w:ascii="Times New Roman" w:hAnsi="Times New Roman" w:cs="Times New Roman"/>
          <w:sz w:val="20"/>
          <w:szCs w:val="20"/>
        </w:rPr>
        <w:t>5.3</w:t>
      </w:r>
      <w:r w:rsidR="0087339A" w:rsidRPr="00BC7C96">
        <w:rPr>
          <w:rFonts w:ascii="Times New Roman" w:hAnsi="Times New Roman" w:cs="Times New Roman"/>
          <w:sz w:val="20"/>
          <w:szCs w:val="20"/>
        </w:rPr>
        <w:t xml:space="preserve"> for details. </w:t>
      </w:r>
    </w:p>
    <w:p w14:paraId="0A327D50" w14:textId="231DF1D4" w:rsidR="00BF2D9B" w:rsidRPr="00671DA5" w:rsidRDefault="00BF2D9B" w:rsidP="00BF2D9B">
      <w:pPr>
        <w:spacing w:line="276" w:lineRule="auto"/>
        <w:jc w:val="both"/>
        <w:rPr>
          <w:rFonts w:ascii="Times New Roman" w:hAnsi="Times New Roman" w:cs="Times New Roman"/>
          <w:sz w:val="20"/>
        </w:rPr>
      </w:pPr>
      <w:r w:rsidRPr="00DE58B2">
        <w:rPr>
          <w:rFonts w:ascii="Times New Roman" w:hAnsi="Times New Roman" w:cs="Times New Roman"/>
          <w:sz w:val="20"/>
        </w:rPr>
        <w:t xml:space="preserve">The </w:t>
      </w:r>
      <w:r w:rsidR="009B52EE" w:rsidRPr="00DE58B2">
        <w:rPr>
          <w:rFonts w:ascii="Times New Roman" w:hAnsi="Times New Roman" w:cs="Times New Roman"/>
          <w:sz w:val="20"/>
        </w:rPr>
        <w:t xml:space="preserve">structurally annotated </w:t>
      </w:r>
      <w:r w:rsidRPr="00DE58B2">
        <w:rPr>
          <w:rFonts w:ascii="Times New Roman" w:hAnsi="Times New Roman" w:cs="Times New Roman"/>
          <w:sz w:val="20"/>
        </w:rPr>
        <w:t xml:space="preserve">Mass2Motifs </w:t>
      </w:r>
      <w:r w:rsidR="00671DA5" w:rsidRPr="00DE58B2">
        <w:rPr>
          <w:rFonts w:ascii="Times New Roman" w:hAnsi="Times New Roman" w:cs="Times New Roman"/>
          <w:sz w:val="20"/>
        </w:rPr>
        <w:t>cover</w:t>
      </w:r>
      <w:r w:rsidRPr="00DE58B2">
        <w:rPr>
          <w:rFonts w:ascii="Times New Roman" w:hAnsi="Times New Roman" w:cs="Times New Roman"/>
          <w:sz w:val="20"/>
        </w:rPr>
        <w:t xml:space="preserve"> a diverse set of biochemically relevant structural features, </w:t>
      </w:r>
      <w:r w:rsidR="001978D9" w:rsidRPr="00DE58B2">
        <w:rPr>
          <w:rFonts w:ascii="Times New Roman" w:hAnsi="Times New Roman" w:cs="Times New Roman"/>
          <w:sz w:val="20"/>
        </w:rPr>
        <w:t>including</w:t>
      </w:r>
      <w:r w:rsidRPr="00DE58B2">
        <w:rPr>
          <w:rFonts w:ascii="Times New Roman" w:hAnsi="Times New Roman" w:cs="Times New Roman"/>
          <w:sz w:val="20"/>
        </w:rPr>
        <w:t xml:space="preserve"> amino acid related (i.e. histidine, leucine, tryptophan, and tyrosine), purine related (i.e</w:t>
      </w:r>
      <w:r w:rsidR="00516C1E" w:rsidRPr="00DE58B2">
        <w:rPr>
          <w:rFonts w:ascii="Times New Roman" w:hAnsi="Times New Roman" w:cs="Times New Roman"/>
          <w:sz w:val="20"/>
        </w:rPr>
        <w:t xml:space="preserve">. </w:t>
      </w:r>
      <w:r w:rsidRPr="00DE58B2">
        <w:rPr>
          <w:rFonts w:ascii="Times New Roman" w:hAnsi="Times New Roman" w:cs="Times New Roman"/>
          <w:sz w:val="20"/>
        </w:rPr>
        <w:t>adeni</w:t>
      </w:r>
      <w:r w:rsidR="00671DA5" w:rsidRPr="00DE58B2">
        <w:rPr>
          <w:rFonts w:ascii="Times New Roman" w:hAnsi="Times New Roman" w:cs="Times New Roman"/>
          <w:sz w:val="20"/>
        </w:rPr>
        <w:t xml:space="preserve">ne, cytosine, and xanthine), </w:t>
      </w:r>
      <w:r w:rsidR="001978D9" w:rsidRPr="00DE58B2">
        <w:rPr>
          <w:rFonts w:ascii="Times New Roman" w:hAnsi="Times New Roman" w:cs="Times New Roman"/>
          <w:sz w:val="20"/>
        </w:rPr>
        <w:t xml:space="preserve">and </w:t>
      </w:r>
      <w:r w:rsidRPr="00DE58B2">
        <w:rPr>
          <w:rFonts w:ascii="Times New Roman" w:hAnsi="Times New Roman" w:cs="Times New Roman"/>
          <w:sz w:val="20"/>
        </w:rPr>
        <w:t>other biomolecules such as cinnamic acid, ferulic acid, ribose and N-acetylputrescine.</w:t>
      </w:r>
      <w:r>
        <w:rPr>
          <w:rFonts w:ascii="Times New Roman" w:hAnsi="Times New Roman" w:cs="Times New Roman"/>
          <w:sz w:val="20"/>
        </w:rPr>
        <w:t xml:space="preserve"> </w:t>
      </w:r>
      <w:r w:rsidRPr="0087339A">
        <w:rPr>
          <w:rFonts w:ascii="Times New Roman" w:hAnsi="Times New Roman" w:cs="Times New Roman"/>
          <w:sz w:val="20"/>
        </w:rPr>
        <w:t xml:space="preserve">Mass2Motifs </w:t>
      </w:r>
      <w:r>
        <w:rPr>
          <w:rFonts w:ascii="Times New Roman" w:hAnsi="Times New Roman" w:cs="Times New Roman"/>
          <w:sz w:val="20"/>
        </w:rPr>
        <w:t xml:space="preserve">related to the same substructure or structural feature </w:t>
      </w:r>
      <w:r w:rsidRPr="0087339A">
        <w:rPr>
          <w:rFonts w:ascii="Times New Roman" w:hAnsi="Times New Roman" w:cs="Times New Roman"/>
          <w:sz w:val="20"/>
        </w:rPr>
        <w:t>were consistently found across two or more beers, despite the fact that each sample was processed through the workflow independently</w:t>
      </w:r>
      <w:r w:rsidR="001978D9">
        <w:rPr>
          <w:rFonts w:ascii="Times New Roman" w:hAnsi="Times New Roman" w:cs="Times New Roman"/>
          <w:sz w:val="20"/>
        </w:rPr>
        <w:t>, demonstrating the reproducilibity of the analysis</w:t>
      </w:r>
      <w:r w:rsidRPr="0087339A">
        <w:rPr>
          <w:rFonts w:ascii="Times New Roman" w:hAnsi="Times New Roman" w:cs="Times New Roman"/>
          <w:sz w:val="20"/>
        </w:rPr>
        <w:t xml:space="preserve">. Differences in degrees and absence of some of the Mass2Motifs in some beer extracts show that differences in metabolic composition can be reflected by the MS2LDA workflow as well. </w:t>
      </w:r>
      <w:r w:rsidRPr="00DE58B2">
        <w:rPr>
          <w:rFonts w:ascii="Times New Roman" w:hAnsi="Times New Roman" w:cs="Times New Roman"/>
          <w:sz w:val="20"/>
        </w:rPr>
        <w:t xml:space="preserve">Thus, our MS2LDA workflow successfully discovered latent concurrent mass fragmentation patterns that are present in the data and </w:t>
      </w:r>
      <w:r w:rsidR="00671DA5" w:rsidRPr="00DE58B2">
        <w:rPr>
          <w:rFonts w:ascii="Times New Roman" w:hAnsi="Times New Roman" w:cs="Times New Roman"/>
          <w:sz w:val="20"/>
        </w:rPr>
        <w:t xml:space="preserve">are </w:t>
      </w:r>
      <w:r w:rsidRPr="00DE58B2">
        <w:rPr>
          <w:rFonts w:ascii="Times New Roman" w:hAnsi="Times New Roman" w:cs="Times New Roman"/>
          <w:sz w:val="20"/>
        </w:rPr>
        <w:t>related to biochemically relevant structural features</w:t>
      </w:r>
      <w:r w:rsidR="00671DA5" w:rsidRPr="00DE58B2">
        <w:rPr>
          <w:rFonts w:ascii="Times New Roman" w:hAnsi="Times New Roman" w:cs="Times New Roman"/>
          <w:sz w:val="20"/>
        </w:rPr>
        <w:t xml:space="preserve"> in </w:t>
      </w:r>
      <w:r w:rsidR="00671DA5" w:rsidRPr="00DE58B2">
        <w:rPr>
          <w:rFonts w:ascii="Times New Roman" w:hAnsi="Times New Roman" w:cs="Times New Roman"/>
          <w:sz w:val="20"/>
        </w:rPr>
        <w:lastRenderedPageBreak/>
        <w:t xml:space="preserve">an unsupervised manner, without platform specific training data or any </w:t>
      </w:r>
      <w:r w:rsidR="00671DA5" w:rsidRPr="00DE58B2">
        <w:rPr>
          <w:rFonts w:ascii="Times New Roman" w:hAnsi="Times New Roman" w:cs="Times New Roman"/>
          <w:i/>
          <w:sz w:val="20"/>
        </w:rPr>
        <w:t>a-priori</w:t>
      </w:r>
      <w:r w:rsidR="00671DA5" w:rsidRPr="00DE58B2">
        <w:rPr>
          <w:rFonts w:ascii="Times New Roman" w:hAnsi="Times New Roman" w:cs="Times New Roman"/>
          <w:sz w:val="20"/>
        </w:rPr>
        <w:t xml:space="preserve"> knowledge of which fragments and losses are of interest.</w:t>
      </w:r>
    </w:p>
    <w:p w14:paraId="4DFE2527" w14:textId="77777777" w:rsidR="009B52EE" w:rsidRDefault="009B52EE" w:rsidP="00BF2D9B">
      <w:pPr>
        <w:spacing w:line="276" w:lineRule="auto"/>
        <w:jc w:val="both"/>
        <w:rPr>
          <w:rFonts w:ascii="Times New Roman" w:hAnsi="Times New Roman" w:cs="Times New Roman"/>
          <w:sz w:val="20"/>
        </w:rPr>
      </w:pPr>
    </w:p>
    <w:p w14:paraId="29E420C3" w14:textId="77777777" w:rsidR="009B52EE" w:rsidRDefault="009B52EE" w:rsidP="00BF2D9B">
      <w:pPr>
        <w:spacing w:line="276" w:lineRule="auto"/>
        <w:jc w:val="both"/>
        <w:rPr>
          <w:rFonts w:ascii="Times New Roman" w:hAnsi="Times New Roman" w:cs="Times New Roman"/>
          <w:sz w:val="20"/>
        </w:rPr>
      </w:pPr>
    </w:p>
    <w:p w14:paraId="640A1AB9" w14:textId="77777777" w:rsidR="002D2773" w:rsidRPr="0087339A" w:rsidRDefault="002D2773" w:rsidP="002D2773">
      <w:pPr>
        <w:pStyle w:val="Body"/>
        <w:jc w:val="both"/>
        <w:rPr>
          <w:rFonts w:ascii="Times New Roman" w:hAnsi="Times New Roman" w:cs="Times New Roman"/>
          <w:sz w:val="20"/>
          <w:szCs w:val="20"/>
        </w:rPr>
      </w:pPr>
      <w:r>
        <w:rPr>
          <w:rFonts w:ascii="Times New Roman" w:hAnsi="Times New Roman" w:cs="Times New Roman"/>
          <w:b/>
          <w:sz w:val="20"/>
          <w:szCs w:val="20"/>
        </w:rPr>
        <w:t>3.1.2</w:t>
      </w:r>
      <w:r w:rsidRPr="0087339A">
        <w:rPr>
          <w:rFonts w:ascii="Times New Roman" w:hAnsi="Times New Roman" w:cs="Times New Roman"/>
          <w:b/>
          <w:sz w:val="20"/>
          <w:szCs w:val="20"/>
        </w:rPr>
        <w:t xml:space="preserve"> </w:t>
      </w:r>
      <w:r w:rsidR="00BC331C">
        <w:rPr>
          <w:rFonts w:ascii="Times New Roman" w:hAnsi="Times New Roman" w:cs="Times New Roman"/>
          <w:b/>
          <w:sz w:val="20"/>
          <w:szCs w:val="20"/>
        </w:rPr>
        <w:t xml:space="preserve">Matched standards are well explained by structurally annotated Mass2Motifs </w:t>
      </w:r>
      <w:r w:rsidRPr="0087339A">
        <w:rPr>
          <w:rFonts w:ascii="Times New Roman" w:hAnsi="Times New Roman" w:cs="Times New Roman"/>
          <w:b/>
          <w:sz w:val="20"/>
          <w:szCs w:val="20"/>
        </w:rPr>
        <w:t xml:space="preserve"> </w:t>
      </w:r>
    </w:p>
    <w:p w14:paraId="72B0148E" w14:textId="6B969F4C" w:rsidR="002D2773" w:rsidRPr="0087339A" w:rsidRDefault="002D2773" w:rsidP="002D2773">
      <w:pPr>
        <w:spacing w:line="276" w:lineRule="auto"/>
        <w:jc w:val="both"/>
        <w:rPr>
          <w:rFonts w:ascii="Times New Roman" w:hAnsi="Times New Roman" w:cs="Times New Roman"/>
          <w:sz w:val="20"/>
          <w:szCs w:val="20"/>
        </w:rPr>
      </w:pPr>
      <w:r w:rsidRPr="0087339A">
        <w:rPr>
          <w:rFonts w:ascii="Times New Roman" w:hAnsi="Times New Roman" w:cs="Times New Roman"/>
          <w:sz w:val="20"/>
          <w:szCs w:val="20"/>
        </w:rPr>
        <w:t xml:space="preserve">To verify that the Mass2Motifs learnt from experimental data can explain structural features of known molecules, we used the information from the standard mixes that were run along with the batch and identified those that were present in </w:t>
      </w:r>
      <w:r>
        <w:rPr>
          <w:rFonts w:ascii="Times New Roman" w:hAnsi="Times New Roman" w:cs="Times New Roman"/>
          <w:sz w:val="20"/>
          <w:szCs w:val="20"/>
        </w:rPr>
        <w:t xml:space="preserve">one of the </w:t>
      </w:r>
      <w:r w:rsidRPr="0087339A">
        <w:rPr>
          <w:rFonts w:ascii="Times New Roman" w:hAnsi="Times New Roman" w:cs="Times New Roman"/>
          <w:sz w:val="20"/>
          <w:szCs w:val="20"/>
        </w:rPr>
        <w:t>beer extract</w:t>
      </w:r>
      <w:r>
        <w:rPr>
          <w:rFonts w:ascii="Times New Roman" w:hAnsi="Times New Roman" w:cs="Times New Roman"/>
          <w:sz w:val="20"/>
          <w:szCs w:val="20"/>
        </w:rPr>
        <w:t>s</w:t>
      </w:r>
      <w:r w:rsidRPr="0087339A">
        <w:rPr>
          <w:rFonts w:ascii="Times New Roman" w:hAnsi="Times New Roman" w:cs="Times New Roman"/>
          <w:sz w:val="20"/>
          <w:szCs w:val="20"/>
        </w:rPr>
        <w:t>. In positive ionization mode, 45 reference compounds could be matched to peaks in the beer3 extract based on co-chromatography and their exact mass. With a threshold of 0.05 on the Mass2Motif-to-spectra distributions, 38 out of 45 matched standards have at least one associated Mass2Motif</w:t>
      </w:r>
      <w:r w:rsidR="00671056">
        <w:rPr>
          <w:rFonts w:ascii="Times New Roman" w:hAnsi="Times New Roman" w:cs="Times New Roman"/>
          <w:sz w:val="20"/>
          <w:szCs w:val="20"/>
        </w:rPr>
        <w:t xml:space="preserve"> clearly demonstrating that MS2LDA is able to find conserved patterns that are present in genuine metabolites in an</w:t>
      </w:r>
      <w:r w:rsidR="00770F9C">
        <w:rPr>
          <w:rFonts w:ascii="Times New Roman" w:hAnsi="Times New Roman" w:cs="Times New Roman"/>
          <w:sz w:val="20"/>
          <w:szCs w:val="20"/>
        </w:rPr>
        <w:t xml:space="preserve"> un-</w:t>
      </w:r>
      <w:r w:rsidR="00671056">
        <w:rPr>
          <w:rFonts w:ascii="Times New Roman" w:hAnsi="Times New Roman" w:cs="Times New Roman"/>
          <w:sz w:val="20"/>
          <w:szCs w:val="20"/>
        </w:rPr>
        <w:t>supervised, data-driven manner.</w:t>
      </w:r>
    </w:p>
    <w:p w14:paraId="68117442" w14:textId="0A95F24E" w:rsidR="002D2773" w:rsidRPr="0087339A" w:rsidRDefault="002D2773" w:rsidP="002D2773">
      <w:pPr>
        <w:spacing w:line="276" w:lineRule="auto"/>
        <w:jc w:val="both"/>
        <w:rPr>
          <w:rFonts w:ascii="Times New Roman" w:hAnsi="Times New Roman" w:cs="Times New Roman"/>
          <w:sz w:val="20"/>
          <w:szCs w:val="20"/>
        </w:rPr>
      </w:pPr>
      <w:r>
        <w:rPr>
          <w:rFonts w:ascii="Times New Roman" w:hAnsi="Times New Roman" w:cs="Times New Roman"/>
          <w:sz w:val="20"/>
          <w:szCs w:val="20"/>
        </w:rPr>
        <w:t>Figure 4</w:t>
      </w:r>
      <w:r w:rsidRPr="0087339A">
        <w:rPr>
          <w:rFonts w:ascii="Times New Roman" w:hAnsi="Times New Roman" w:cs="Times New Roman"/>
          <w:sz w:val="20"/>
          <w:szCs w:val="20"/>
        </w:rPr>
        <w:t xml:space="preserve"> shows some examples selected from the matched standards with the fragmentation spectra coloured according to the Mass2Motif that explains the fragment or loss features. The spec</w:t>
      </w:r>
      <w:r>
        <w:rPr>
          <w:rFonts w:ascii="Times New Roman" w:hAnsi="Times New Roman" w:cs="Times New Roman"/>
          <w:sz w:val="20"/>
          <w:szCs w:val="20"/>
        </w:rPr>
        <w:t>tra for Phenylalanine (Figure 4-A) and Histidine (Figure 4</w:t>
      </w:r>
      <w:r w:rsidRPr="0087339A">
        <w:rPr>
          <w:rFonts w:ascii="Times New Roman" w:hAnsi="Times New Roman" w:cs="Times New Roman"/>
          <w:sz w:val="20"/>
          <w:szCs w:val="20"/>
        </w:rPr>
        <w:t>-B) share Mass2Motif 262, which indicates the presence of a free (underivatized) carboxylic acid group</w:t>
      </w:r>
      <w:r w:rsidR="006C251A">
        <w:rPr>
          <w:rFonts w:ascii="Times New Roman" w:hAnsi="Times New Roman" w:cs="Times New Roman"/>
          <w:sz w:val="20"/>
          <w:szCs w:val="20"/>
        </w:rPr>
        <w:t xml:space="preserve"> (see Table 1)</w:t>
      </w:r>
      <w:r w:rsidRPr="0087339A">
        <w:rPr>
          <w:rFonts w:ascii="Times New Roman" w:hAnsi="Times New Roman" w:cs="Times New Roman"/>
          <w:sz w:val="20"/>
          <w:szCs w:val="20"/>
        </w:rPr>
        <w:t>. Indeed the loss of CHOOH</w:t>
      </w:r>
      <w:r w:rsidR="00635273">
        <w:rPr>
          <w:rFonts w:ascii="Times New Roman" w:hAnsi="Times New Roman" w:cs="Times New Roman"/>
          <w:sz w:val="20"/>
          <w:szCs w:val="20"/>
        </w:rPr>
        <w:t xml:space="preserve"> (M</w:t>
      </w:r>
      <w:r w:rsidR="00EA5B65">
        <w:rPr>
          <w:rFonts w:ascii="Times New Roman" w:hAnsi="Times New Roman" w:cs="Times New Roman"/>
          <w:sz w:val="20"/>
          <w:szCs w:val="20"/>
        </w:rPr>
        <w:t>ass</w:t>
      </w:r>
      <w:r w:rsidR="00635273">
        <w:rPr>
          <w:rFonts w:ascii="Times New Roman" w:hAnsi="Times New Roman" w:cs="Times New Roman"/>
          <w:sz w:val="20"/>
          <w:szCs w:val="20"/>
        </w:rPr>
        <w:t>2M</w:t>
      </w:r>
      <w:r w:rsidR="00EA5B65">
        <w:rPr>
          <w:rFonts w:ascii="Times New Roman" w:hAnsi="Times New Roman" w:cs="Times New Roman"/>
          <w:sz w:val="20"/>
          <w:szCs w:val="20"/>
        </w:rPr>
        <w:t>otif</w:t>
      </w:r>
      <w:r w:rsidR="00635273">
        <w:rPr>
          <w:rFonts w:ascii="Times New Roman" w:hAnsi="Times New Roman" w:cs="Times New Roman"/>
          <w:sz w:val="20"/>
          <w:szCs w:val="20"/>
        </w:rPr>
        <w:t xml:space="preserve"> 262)</w:t>
      </w:r>
      <w:r w:rsidRPr="0087339A">
        <w:rPr>
          <w:rFonts w:ascii="Times New Roman" w:hAnsi="Times New Roman" w:cs="Times New Roman"/>
          <w:sz w:val="20"/>
          <w:szCs w:val="20"/>
        </w:rPr>
        <w:t xml:space="preserve"> is a common characteristic for those two metabolites and </w:t>
      </w:r>
      <w:r w:rsidR="003C2C6E">
        <w:rPr>
          <w:rFonts w:ascii="Times New Roman" w:hAnsi="Times New Roman" w:cs="Times New Roman"/>
          <w:sz w:val="20"/>
          <w:szCs w:val="20"/>
        </w:rPr>
        <w:t xml:space="preserve">for many </w:t>
      </w:r>
      <w:r w:rsidRPr="0087339A">
        <w:rPr>
          <w:rFonts w:ascii="Times New Roman" w:hAnsi="Times New Roman" w:cs="Times New Roman"/>
          <w:sz w:val="20"/>
          <w:szCs w:val="20"/>
        </w:rPr>
        <w:t>underivatized amino acids</w:t>
      </w:r>
      <w:r w:rsidR="003C2C6E">
        <w:rPr>
          <w:rFonts w:ascii="Times New Roman" w:hAnsi="Times New Roman" w:cs="Times New Roman"/>
          <w:sz w:val="20"/>
          <w:szCs w:val="20"/>
        </w:rPr>
        <w:t xml:space="preserve"> and free organic acids</w:t>
      </w:r>
      <w:r w:rsidRPr="0087339A">
        <w:rPr>
          <w:rFonts w:ascii="Times New Roman" w:hAnsi="Times New Roman" w:cs="Times New Roman"/>
          <w:sz w:val="20"/>
          <w:szCs w:val="20"/>
        </w:rPr>
        <w:t>. In fact, the loss of CHOOH was associated to 10 out of the 18 matched amino acids structures from the standards. Additionally, the other asso</w:t>
      </w:r>
      <w:r>
        <w:rPr>
          <w:rFonts w:ascii="Times New Roman" w:hAnsi="Times New Roman" w:cs="Times New Roman"/>
          <w:sz w:val="20"/>
          <w:szCs w:val="20"/>
        </w:rPr>
        <w:t>ciated Mass2Motifs in Figures 4-A and 4</w:t>
      </w:r>
      <w:r w:rsidRPr="0087339A">
        <w:rPr>
          <w:rFonts w:ascii="Times New Roman" w:hAnsi="Times New Roman" w:cs="Times New Roman"/>
          <w:sz w:val="20"/>
          <w:szCs w:val="20"/>
        </w:rPr>
        <w:t>-B are indeed related to phenylalanine and histidine, respectively</w:t>
      </w:r>
      <w:r w:rsidRPr="00F670D4">
        <w:rPr>
          <w:rFonts w:ascii="Times New Roman" w:hAnsi="Times New Roman" w:cs="Times New Roman"/>
          <w:sz w:val="20"/>
          <w:szCs w:val="20"/>
        </w:rPr>
        <w:t xml:space="preserve">. </w:t>
      </w:r>
      <w:r w:rsidR="00635273" w:rsidRPr="00DE58B2">
        <w:rPr>
          <w:rFonts w:ascii="Times New Roman" w:hAnsi="Times New Roman" w:cs="Times New Roman"/>
          <w:sz w:val="20"/>
          <w:szCs w:val="20"/>
        </w:rPr>
        <w:t xml:space="preserve">A key characteristic of the MS2LDA approach is the unsupervised decomposition of MS2 spectra into their biochemically relevant components. For example, in each of Figures 4-A to 4-D we observe the spectra being decomposed into 2 or more Mass2Motifs. We know of no other method that can do this in an unsupervised manner – i.e. without training spectra consisting of known structures or </w:t>
      </w:r>
      <w:r w:rsidR="00635273" w:rsidRPr="00DE58B2">
        <w:rPr>
          <w:rFonts w:ascii="Times New Roman" w:hAnsi="Times New Roman" w:cs="Times New Roman"/>
          <w:i/>
          <w:sz w:val="20"/>
          <w:szCs w:val="20"/>
        </w:rPr>
        <w:t xml:space="preserve">a priori </w:t>
      </w:r>
      <w:r w:rsidR="00635273" w:rsidRPr="00DE58B2">
        <w:rPr>
          <w:rFonts w:ascii="Times New Roman" w:hAnsi="Times New Roman" w:cs="Times New Roman"/>
          <w:sz w:val="20"/>
          <w:szCs w:val="20"/>
        </w:rPr>
        <w:t>knowledge of interesting combinations of fragments and/or losses</w:t>
      </w:r>
      <w:r w:rsidR="00635273">
        <w:rPr>
          <w:rFonts w:ascii="Times New Roman" w:hAnsi="Times New Roman" w:cs="Times New Roman"/>
          <w:sz w:val="20"/>
          <w:szCs w:val="20"/>
        </w:rPr>
        <w:t>.</w:t>
      </w:r>
      <w:r w:rsidR="00DF6A56">
        <w:rPr>
          <w:rFonts w:ascii="Times New Roman" w:hAnsi="Times New Roman" w:cs="Times New Roman"/>
          <w:sz w:val="20"/>
          <w:szCs w:val="20"/>
        </w:rPr>
        <w:t xml:space="preserve"> We will demonstrate later how the presence of multiple substructures can be very useful in putatively annotation previously unknown metabolites.</w:t>
      </w:r>
      <w:r w:rsidR="00635273">
        <w:rPr>
          <w:rFonts w:ascii="Times New Roman" w:hAnsi="Times New Roman" w:cs="Times New Roman"/>
          <w:sz w:val="20"/>
          <w:szCs w:val="20"/>
        </w:rPr>
        <w:t xml:space="preserve"> </w:t>
      </w:r>
      <w:r w:rsidRPr="00F670D4">
        <w:rPr>
          <w:rFonts w:ascii="Times New Roman" w:hAnsi="Times New Roman" w:cs="Times New Roman"/>
          <w:sz w:val="20"/>
          <w:szCs w:val="20"/>
        </w:rPr>
        <w:t xml:space="preserve">All the </w:t>
      </w:r>
      <w:r w:rsidR="00635273">
        <w:rPr>
          <w:rFonts w:ascii="Times New Roman" w:hAnsi="Times New Roman" w:cs="Times New Roman"/>
          <w:sz w:val="20"/>
          <w:szCs w:val="20"/>
        </w:rPr>
        <w:t xml:space="preserve">spectra of matched standards </w:t>
      </w:r>
      <w:r w:rsidRPr="00F670D4">
        <w:rPr>
          <w:rFonts w:ascii="Times New Roman" w:hAnsi="Times New Roman" w:cs="Times New Roman"/>
          <w:sz w:val="20"/>
          <w:szCs w:val="20"/>
        </w:rPr>
        <w:t>spectra with their Mass2Mo</w:t>
      </w:r>
      <w:r w:rsidR="00EF7494" w:rsidRPr="00F670D4">
        <w:rPr>
          <w:rFonts w:ascii="Times New Roman" w:hAnsi="Times New Roman" w:cs="Times New Roman"/>
          <w:sz w:val="20"/>
          <w:szCs w:val="20"/>
        </w:rPr>
        <w:t>tif annotations can be found in a note</w:t>
      </w:r>
      <w:r w:rsidR="00F670D4">
        <w:rPr>
          <w:rFonts w:ascii="Times New Roman" w:hAnsi="Times New Roman" w:cs="Times New Roman"/>
          <w:sz w:val="20"/>
          <w:szCs w:val="20"/>
        </w:rPr>
        <w:t>book</w:t>
      </w:r>
      <w:r w:rsidR="00EF7494" w:rsidRPr="00F670D4">
        <w:rPr>
          <w:rFonts w:ascii="Times New Roman" w:hAnsi="Times New Roman" w:cs="Times New Roman"/>
          <w:sz w:val="20"/>
          <w:szCs w:val="20"/>
        </w:rPr>
        <w:t xml:space="preserve"> in the MS2LDA GitHub repository.</w:t>
      </w:r>
    </w:p>
    <w:p w14:paraId="00A5FEBE" w14:textId="77777777" w:rsidR="002D2773" w:rsidRDefault="002D2773" w:rsidP="002D2773">
      <w:pPr>
        <w:spacing w:line="276" w:lineRule="auto"/>
        <w:jc w:val="both"/>
        <w:rPr>
          <w:sz w:val="20"/>
          <w:szCs w:val="20"/>
        </w:rPr>
      </w:pPr>
    </w:p>
    <w:p w14:paraId="7B2A6EAD" w14:textId="77777777" w:rsidR="002D2773" w:rsidRDefault="003E1465" w:rsidP="002D2773">
      <w:pPr>
        <w:spacing w:line="276" w:lineRule="auto"/>
        <w:jc w:val="both"/>
        <w:rPr>
          <w:rFonts w:ascii="Calibri" w:hAnsi="Calibri"/>
        </w:rPr>
      </w:pPr>
      <w:r w:rsidRPr="00F670D4">
        <w:rPr>
          <w:rFonts w:ascii="Calibri" w:hAnsi="Calibri"/>
          <w:noProof/>
          <w:lang w:val="en-US" w:eastAsia="en-US"/>
        </w:rPr>
        <w:lastRenderedPageBreak/>
        <w:drawing>
          <wp:inline distT="0" distB="0" distL="0" distR="0" wp14:anchorId="64A98E1B" wp14:editId="57BD8576">
            <wp:extent cx="5731510" cy="343217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2175"/>
                    </a:xfrm>
                    <a:prstGeom prst="rect">
                      <a:avLst/>
                    </a:prstGeom>
                  </pic:spPr>
                </pic:pic>
              </a:graphicData>
            </a:graphic>
          </wp:inline>
        </w:drawing>
      </w:r>
    </w:p>
    <w:p w14:paraId="25E4D0C5" w14:textId="77777777" w:rsidR="002D2773" w:rsidRDefault="002D2773" w:rsidP="002D2773">
      <w:pPr>
        <w:spacing w:line="276" w:lineRule="auto"/>
        <w:jc w:val="both"/>
        <w:rPr>
          <w:rFonts w:ascii="Times New Roman" w:hAnsi="Times New Roman" w:cs="Times New Roman"/>
          <w:sz w:val="20"/>
          <w:szCs w:val="20"/>
        </w:rPr>
      </w:pPr>
      <w:r w:rsidRPr="0087339A">
        <w:rPr>
          <w:rFonts w:ascii="Times New Roman" w:hAnsi="Times New Roman" w:cs="Times New Roman"/>
          <w:sz w:val="20"/>
          <w:szCs w:val="20"/>
        </w:rPr>
        <w:t>F</w:t>
      </w:r>
      <w:r>
        <w:rPr>
          <w:rFonts w:ascii="Times New Roman" w:hAnsi="Times New Roman" w:cs="Times New Roman"/>
          <w:sz w:val="20"/>
          <w:szCs w:val="20"/>
        </w:rPr>
        <w:t>igure 4</w:t>
      </w:r>
      <w:r w:rsidRPr="0087339A">
        <w:rPr>
          <w:rFonts w:ascii="Times New Roman" w:hAnsi="Times New Roman" w:cs="Times New Roman"/>
          <w:sz w:val="20"/>
          <w:szCs w:val="20"/>
        </w:rPr>
        <w:t xml:space="preserve"> – Multi-coloured Mass2Motif spectra of identified metabolites A) L-Histidine, B) L-Phenylalanine, C) L-Tryptophan, and D) Adenosine. Annotated motifs </w:t>
      </w:r>
      <w:r>
        <w:rPr>
          <w:rFonts w:ascii="Times New Roman" w:hAnsi="Times New Roman" w:cs="Times New Roman"/>
          <w:sz w:val="20"/>
          <w:szCs w:val="20"/>
        </w:rPr>
        <w:t xml:space="preserve">(see Table 1) </w:t>
      </w:r>
      <w:r w:rsidRPr="0087339A">
        <w:rPr>
          <w:rFonts w:ascii="Times New Roman" w:hAnsi="Times New Roman" w:cs="Times New Roman"/>
          <w:sz w:val="20"/>
          <w:szCs w:val="20"/>
        </w:rPr>
        <w:t xml:space="preserve">are indicated in the fragmentation spectra, with coloured mass fragment peaks and coloured arrows for the neutral losses. </w:t>
      </w:r>
    </w:p>
    <w:tbl>
      <w:tblPr>
        <w:tblStyle w:val="LightList-Accent1"/>
        <w:tblW w:w="0" w:type="auto"/>
        <w:tblLayout w:type="fixed"/>
        <w:tblLook w:val="04A0" w:firstRow="1" w:lastRow="0" w:firstColumn="1" w:lastColumn="0" w:noHBand="0" w:noVBand="1"/>
      </w:tblPr>
      <w:tblGrid>
        <w:gridCol w:w="1242"/>
        <w:gridCol w:w="3276"/>
        <w:gridCol w:w="191"/>
        <w:gridCol w:w="816"/>
        <w:gridCol w:w="1883"/>
        <w:gridCol w:w="1834"/>
      </w:tblGrid>
      <w:tr w:rsidR="002D2773" w:rsidRPr="002A53E8" w14:paraId="2F8C2167" w14:textId="77777777" w:rsidTr="003324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629E690" w14:textId="77777777" w:rsidR="002D2773" w:rsidRPr="002A53E8" w:rsidRDefault="002D2773" w:rsidP="003324E5">
            <w:pPr>
              <w:spacing w:line="276" w:lineRule="auto"/>
              <w:rPr>
                <w:b w:val="0"/>
                <w:sz w:val="18"/>
                <w:szCs w:val="18"/>
              </w:rPr>
            </w:pPr>
            <w:r w:rsidRPr="002A53E8">
              <w:rPr>
                <w:sz w:val="18"/>
                <w:szCs w:val="18"/>
              </w:rPr>
              <w:t>Mass2Motif</w:t>
            </w:r>
            <w:r w:rsidR="0054476F">
              <w:rPr>
                <w:sz w:val="18"/>
                <w:szCs w:val="18"/>
              </w:rPr>
              <w:t xml:space="preserve"> (M2M)</w:t>
            </w:r>
          </w:p>
        </w:tc>
        <w:tc>
          <w:tcPr>
            <w:tcW w:w="3276" w:type="dxa"/>
          </w:tcPr>
          <w:p w14:paraId="207F09B7" w14:textId="77777777" w:rsidR="002D2773" w:rsidRPr="002A53E8" w:rsidRDefault="002D2773" w:rsidP="003324E5">
            <w:pPr>
              <w:spacing w:line="276" w:lineRule="auto"/>
              <w:cnfStyle w:val="100000000000" w:firstRow="1" w:lastRow="0" w:firstColumn="0" w:lastColumn="0" w:oddVBand="0" w:evenVBand="0" w:oddHBand="0" w:evenHBand="0" w:firstRowFirstColumn="0" w:firstRowLastColumn="0" w:lastRowFirstColumn="0" w:lastRowLastColumn="0"/>
              <w:rPr>
                <w:b w:val="0"/>
                <w:sz w:val="18"/>
                <w:szCs w:val="18"/>
              </w:rPr>
            </w:pPr>
            <w:r w:rsidRPr="002A53E8">
              <w:rPr>
                <w:sz w:val="18"/>
                <w:szCs w:val="18"/>
              </w:rPr>
              <w:t>Annotation</w:t>
            </w:r>
          </w:p>
        </w:tc>
        <w:tc>
          <w:tcPr>
            <w:tcW w:w="1007" w:type="dxa"/>
            <w:gridSpan w:val="2"/>
          </w:tcPr>
          <w:p w14:paraId="44A47E6F" w14:textId="77777777" w:rsidR="002D2773" w:rsidRPr="002A53E8" w:rsidRDefault="002D2773" w:rsidP="003324E5">
            <w:pPr>
              <w:spacing w:line="276" w:lineRule="auto"/>
              <w:cnfStyle w:val="100000000000" w:firstRow="1" w:lastRow="0" w:firstColumn="0" w:lastColumn="0" w:oddVBand="0" w:evenVBand="0" w:oddHBand="0" w:evenHBand="0" w:firstRowFirstColumn="0" w:firstRowLastColumn="0" w:lastRowFirstColumn="0" w:lastRowLastColumn="0"/>
              <w:rPr>
                <w:b w:val="0"/>
                <w:sz w:val="18"/>
                <w:szCs w:val="18"/>
              </w:rPr>
            </w:pPr>
            <w:r w:rsidRPr="002A53E8">
              <w:rPr>
                <w:sz w:val="18"/>
                <w:szCs w:val="18"/>
              </w:rPr>
              <w:t>Degree</w:t>
            </w:r>
          </w:p>
        </w:tc>
        <w:tc>
          <w:tcPr>
            <w:tcW w:w="1883" w:type="dxa"/>
          </w:tcPr>
          <w:p w14:paraId="759330B4" w14:textId="77777777" w:rsidR="002D2773" w:rsidRPr="002A53E8" w:rsidRDefault="002D2773" w:rsidP="003324E5">
            <w:pPr>
              <w:spacing w:line="276" w:lineRule="auto"/>
              <w:cnfStyle w:val="100000000000" w:firstRow="1" w:lastRow="0" w:firstColumn="0" w:lastColumn="0" w:oddVBand="0" w:evenVBand="0" w:oddHBand="0" w:evenHBand="0" w:firstRowFirstColumn="0" w:firstRowLastColumn="0" w:lastRowFirstColumn="0" w:lastRowLastColumn="0"/>
              <w:rPr>
                <w:b w:val="0"/>
                <w:sz w:val="18"/>
                <w:szCs w:val="18"/>
              </w:rPr>
            </w:pPr>
            <w:r w:rsidRPr="002A53E8">
              <w:rPr>
                <w:sz w:val="18"/>
                <w:szCs w:val="18"/>
              </w:rPr>
              <w:t>Fragment or Loss Features</w:t>
            </w:r>
          </w:p>
        </w:tc>
        <w:tc>
          <w:tcPr>
            <w:tcW w:w="1834" w:type="dxa"/>
          </w:tcPr>
          <w:p w14:paraId="2AC05510" w14:textId="77777777" w:rsidR="002D2773" w:rsidRPr="002A53E8" w:rsidRDefault="002D2773" w:rsidP="003324E5">
            <w:pPr>
              <w:spacing w:line="276" w:lineRule="auto"/>
              <w:cnfStyle w:val="100000000000" w:firstRow="1" w:lastRow="0" w:firstColumn="0" w:lastColumn="0" w:oddVBand="0" w:evenVBand="0" w:oddHBand="0" w:evenHBand="0" w:firstRowFirstColumn="0" w:firstRowLastColumn="0" w:lastRowFirstColumn="0" w:lastRowLastColumn="0"/>
              <w:rPr>
                <w:b w:val="0"/>
                <w:sz w:val="18"/>
                <w:szCs w:val="18"/>
              </w:rPr>
            </w:pPr>
            <w:r w:rsidRPr="002A53E8">
              <w:rPr>
                <w:sz w:val="18"/>
                <w:szCs w:val="18"/>
              </w:rPr>
              <w:t>Elemental Formula</w:t>
            </w:r>
          </w:p>
        </w:tc>
      </w:tr>
      <w:tr w:rsidR="002D2773" w:rsidRPr="002A53E8" w14:paraId="2C478E44" w14:textId="77777777" w:rsidTr="00332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DEA370C" w14:textId="77777777" w:rsidR="002D2773" w:rsidRPr="002A53E8" w:rsidRDefault="002D2773" w:rsidP="00F670D4">
            <w:pPr>
              <w:spacing w:after="40" w:line="276" w:lineRule="auto"/>
              <w:rPr>
                <w:sz w:val="18"/>
                <w:szCs w:val="18"/>
              </w:rPr>
            </w:pPr>
            <w:r w:rsidRPr="002A53E8">
              <w:rPr>
                <w:sz w:val="18"/>
                <w:szCs w:val="18"/>
              </w:rPr>
              <w:t>115</w:t>
            </w:r>
          </w:p>
        </w:tc>
        <w:tc>
          <w:tcPr>
            <w:tcW w:w="3467" w:type="dxa"/>
            <w:gridSpan w:val="2"/>
          </w:tcPr>
          <w:p w14:paraId="0D4E9DE8"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[phenylalanine-CHOOH]-based substructure.</w:t>
            </w:r>
          </w:p>
        </w:tc>
        <w:tc>
          <w:tcPr>
            <w:tcW w:w="816" w:type="dxa"/>
          </w:tcPr>
          <w:p w14:paraId="1C0C78E4"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28</w:t>
            </w:r>
          </w:p>
        </w:tc>
        <w:tc>
          <w:tcPr>
            <w:tcW w:w="1883" w:type="dxa"/>
          </w:tcPr>
          <w:p w14:paraId="258691BB"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w:t>
            </w:r>
            <w:r w:rsidRPr="002A53E8">
              <w:rPr>
                <w:sz w:val="18"/>
                <w:szCs w:val="18"/>
              </w:rPr>
              <w:t>120.0808,</w:t>
            </w:r>
          </w:p>
          <w:p w14:paraId="369170AD"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w:t>
            </w:r>
            <w:r w:rsidRPr="002A53E8">
              <w:rPr>
                <w:sz w:val="18"/>
                <w:szCs w:val="18"/>
              </w:rPr>
              <w:t>103.0546,</w:t>
            </w:r>
          </w:p>
          <w:p w14:paraId="049C6A1A"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w:t>
            </w:r>
            <w:r w:rsidRPr="002A53E8">
              <w:rPr>
                <w:sz w:val="18"/>
                <w:szCs w:val="18"/>
              </w:rPr>
              <w:t>91.0541</w:t>
            </w:r>
          </w:p>
        </w:tc>
        <w:tc>
          <w:tcPr>
            <w:tcW w:w="1834" w:type="dxa"/>
          </w:tcPr>
          <w:p w14:paraId="7F9F2555"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C8H10N,</w:t>
            </w:r>
          </w:p>
          <w:p w14:paraId="17682F6F"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C8H7,</w:t>
            </w:r>
          </w:p>
          <w:p w14:paraId="12F06B0D"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C7H7</w:t>
            </w:r>
          </w:p>
        </w:tc>
      </w:tr>
      <w:tr w:rsidR="002D2773" w:rsidRPr="002A53E8" w14:paraId="1F564CEB" w14:textId="77777777" w:rsidTr="003324E5">
        <w:tc>
          <w:tcPr>
            <w:cnfStyle w:val="001000000000" w:firstRow="0" w:lastRow="0" w:firstColumn="1" w:lastColumn="0" w:oddVBand="0" w:evenVBand="0" w:oddHBand="0" w:evenHBand="0" w:firstRowFirstColumn="0" w:firstRowLastColumn="0" w:lastRowFirstColumn="0" w:lastRowLastColumn="0"/>
            <w:tcW w:w="1242" w:type="dxa"/>
          </w:tcPr>
          <w:p w14:paraId="5029978D" w14:textId="77777777" w:rsidR="002D2773" w:rsidRPr="002A53E8" w:rsidRDefault="002D2773" w:rsidP="00F670D4">
            <w:pPr>
              <w:spacing w:after="40" w:line="276" w:lineRule="auto"/>
              <w:rPr>
                <w:sz w:val="18"/>
                <w:szCs w:val="18"/>
              </w:rPr>
            </w:pPr>
            <w:r w:rsidRPr="002A53E8">
              <w:rPr>
                <w:sz w:val="18"/>
                <w:szCs w:val="18"/>
              </w:rPr>
              <w:t>156</w:t>
            </w:r>
          </w:p>
        </w:tc>
        <w:tc>
          <w:tcPr>
            <w:tcW w:w="3467" w:type="dxa"/>
            <w:gridSpan w:val="2"/>
          </w:tcPr>
          <w:p w14:paraId="66A7D5AF"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[Ribose (pentose, C5-sugar)-H2O]-related loss.</w:t>
            </w:r>
          </w:p>
        </w:tc>
        <w:tc>
          <w:tcPr>
            <w:tcW w:w="816" w:type="dxa"/>
          </w:tcPr>
          <w:p w14:paraId="4FBD9621"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22</w:t>
            </w:r>
          </w:p>
        </w:tc>
        <w:tc>
          <w:tcPr>
            <w:tcW w:w="1883" w:type="dxa"/>
          </w:tcPr>
          <w:p w14:paraId="37355DFC"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loss_</w:t>
            </w:r>
            <w:r w:rsidRPr="002A53E8">
              <w:rPr>
                <w:sz w:val="18"/>
                <w:szCs w:val="18"/>
              </w:rPr>
              <w:t>132.0421</w:t>
            </w:r>
          </w:p>
        </w:tc>
        <w:tc>
          <w:tcPr>
            <w:tcW w:w="1834" w:type="dxa"/>
          </w:tcPr>
          <w:p w14:paraId="156358E7"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C5H8O4</w:t>
            </w:r>
          </w:p>
        </w:tc>
      </w:tr>
      <w:tr w:rsidR="002D2773" w:rsidRPr="002A53E8" w14:paraId="0D9EE8DC" w14:textId="77777777" w:rsidTr="00332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CD19349" w14:textId="77777777" w:rsidR="002D2773" w:rsidRPr="002A53E8" w:rsidRDefault="002D2773" w:rsidP="00F670D4">
            <w:pPr>
              <w:spacing w:after="40" w:line="276" w:lineRule="auto"/>
              <w:rPr>
                <w:sz w:val="18"/>
                <w:szCs w:val="18"/>
              </w:rPr>
            </w:pPr>
            <w:r>
              <w:rPr>
                <w:sz w:val="18"/>
                <w:szCs w:val="18"/>
              </w:rPr>
              <w:t>202</w:t>
            </w:r>
          </w:p>
        </w:tc>
        <w:tc>
          <w:tcPr>
            <w:tcW w:w="3467" w:type="dxa"/>
            <w:gridSpan w:val="2"/>
          </w:tcPr>
          <w:p w14:paraId="1F0C2F0A"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 [tryptophan-NH3]-</w:t>
            </w:r>
            <w:r w:rsidRPr="00A45C64">
              <w:rPr>
                <w:sz w:val="18"/>
                <w:szCs w:val="18"/>
              </w:rPr>
              <w:t>related substructure</w:t>
            </w:r>
            <w:r>
              <w:rPr>
                <w:sz w:val="18"/>
                <w:szCs w:val="18"/>
              </w:rPr>
              <w:t>.</w:t>
            </w:r>
          </w:p>
        </w:tc>
        <w:tc>
          <w:tcPr>
            <w:tcW w:w="816" w:type="dxa"/>
          </w:tcPr>
          <w:p w14:paraId="31754C1B"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1883" w:type="dxa"/>
          </w:tcPr>
          <w:p w14:paraId="7BF5677F" w14:textId="77777777" w:rsidR="002D2773" w:rsidRPr="00A45C64"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w:t>
            </w:r>
            <w:r w:rsidRPr="00A45C64">
              <w:rPr>
                <w:sz w:val="18"/>
                <w:szCs w:val="18"/>
              </w:rPr>
              <w:t>118.0654,</w:t>
            </w:r>
          </w:p>
          <w:p w14:paraId="10905C1D" w14:textId="77777777" w:rsidR="002D2773" w:rsidRPr="00A45C64"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w:t>
            </w:r>
            <w:r w:rsidRPr="00A45C64">
              <w:rPr>
                <w:sz w:val="18"/>
                <w:szCs w:val="18"/>
              </w:rPr>
              <w:t>117.0571,</w:t>
            </w:r>
          </w:p>
          <w:p w14:paraId="0D2A8A72" w14:textId="77777777" w:rsidR="002D2773" w:rsidRPr="00A45C64"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w:t>
            </w:r>
            <w:r w:rsidRPr="00A45C64">
              <w:rPr>
                <w:sz w:val="18"/>
                <w:szCs w:val="18"/>
              </w:rPr>
              <w:t>91.0541,</w:t>
            </w:r>
          </w:p>
          <w:p w14:paraId="340DFCF3" w14:textId="77777777" w:rsidR="002D2773" w:rsidRPr="00A45C64"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w:t>
            </w:r>
            <w:r w:rsidRPr="00A45C64">
              <w:rPr>
                <w:sz w:val="18"/>
                <w:szCs w:val="18"/>
              </w:rPr>
              <w:t>130.0645</w:t>
            </w:r>
          </w:p>
          <w:p w14:paraId="17ADBF56"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fragment_188.0706</w:t>
            </w:r>
          </w:p>
        </w:tc>
        <w:tc>
          <w:tcPr>
            <w:tcW w:w="1834" w:type="dxa"/>
          </w:tcPr>
          <w:p w14:paraId="7F91FD89" w14:textId="77777777" w:rsidR="002D2773" w:rsidRPr="00A45C64"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A45C64">
              <w:rPr>
                <w:sz w:val="18"/>
                <w:szCs w:val="18"/>
              </w:rPr>
              <w:t>C8H8N,</w:t>
            </w:r>
          </w:p>
          <w:p w14:paraId="1EB872EC" w14:textId="77777777" w:rsidR="002D2773" w:rsidRPr="00A45C64"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A45C64">
              <w:rPr>
                <w:sz w:val="18"/>
                <w:szCs w:val="18"/>
              </w:rPr>
              <w:t>C8H7N,</w:t>
            </w:r>
          </w:p>
          <w:p w14:paraId="251D8ED8" w14:textId="77777777" w:rsidR="002D2773" w:rsidRPr="00A45C64"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A45C64">
              <w:rPr>
                <w:sz w:val="18"/>
                <w:szCs w:val="18"/>
              </w:rPr>
              <w:t>C7H7,</w:t>
            </w:r>
          </w:p>
          <w:p w14:paraId="79FDB667" w14:textId="77777777" w:rsidR="002D2773" w:rsidRPr="00A45C64"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A45C64">
              <w:rPr>
                <w:sz w:val="18"/>
                <w:szCs w:val="18"/>
              </w:rPr>
              <w:t>C9H8N,</w:t>
            </w:r>
          </w:p>
          <w:p w14:paraId="154B87A1"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A45C64">
              <w:rPr>
                <w:sz w:val="18"/>
                <w:szCs w:val="18"/>
              </w:rPr>
              <w:t>C11H10NO2</w:t>
            </w:r>
          </w:p>
        </w:tc>
      </w:tr>
      <w:tr w:rsidR="002D2773" w:rsidRPr="002A53E8" w14:paraId="44406393" w14:textId="77777777" w:rsidTr="003324E5">
        <w:tc>
          <w:tcPr>
            <w:cnfStyle w:val="001000000000" w:firstRow="0" w:lastRow="0" w:firstColumn="1" w:lastColumn="0" w:oddVBand="0" w:evenVBand="0" w:oddHBand="0" w:evenHBand="0" w:firstRowFirstColumn="0" w:firstRowLastColumn="0" w:lastRowFirstColumn="0" w:lastRowLastColumn="0"/>
            <w:tcW w:w="1242" w:type="dxa"/>
          </w:tcPr>
          <w:p w14:paraId="2457EA55" w14:textId="77777777" w:rsidR="002D2773" w:rsidRPr="002A53E8" w:rsidRDefault="002D2773" w:rsidP="00F670D4">
            <w:pPr>
              <w:spacing w:after="40" w:line="276" w:lineRule="auto"/>
              <w:rPr>
                <w:sz w:val="18"/>
                <w:szCs w:val="18"/>
              </w:rPr>
            </w:pPr>
            <w:r w:rsidRPr="002A53E8">
              <w:rPr>
                <w:sz w:val="18"/>
                <w:szCs w:val="18"/>
              </w:rPr>
              <w:t>211</w:t>
            </w:r>
          </w:p>
        </w:tc>
        <w:tc>
          <w:tcPr>
            <w:tcW w:w="3467" w:type="dxa"/>
            <w:gridSpan w:val="2"/>
          </w:tcPr>
          <w:p w14:paraId="5BC59160"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N-acetylputrescine substructure.</w:t>
            </w:r>
          </w:p>
        </w:tc>
        <w:tc>
          <w:tcPr>
            <w:tcW w:w="816" w:type="dxa"/>
          </w:tcPr>
          <w:p w14:paraId="4566E931"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24</w:t>
            </w:r>
          </w:p>
        </w:tc>
        <w:tc>
          <w:tcPr>
            <w:tcW w:w="1883" w:type="dxa"/>
          </w:tcPr>
          <w:p w14:paraId="180CC40F"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loss_</w:t>
            </w:r>
            <w:r w:rsidRPr="002A53E8">
              <w:rPr>
                <w:sz w:val="18"/>
                <w:szCs w:val="18"/>
              </w:rPr>
              <w:t>59.0370,</w:t>
            </w:r>
          </w:p>
          <w:p w14:paraId="3CCA4353"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fragment_</w:t>
            </w:r>
            <w:r w:rsidRPr="002A53E8">
              <w:rPr>
                <w:sz w:val="18"/>
                <w:szCs w:val="18"/>
              </w:rPr>
              <w:t>114.0912,</w:t>
            </w:r>
          </w:p>
          <w:p w14:paraId="368592C2"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fragment_</w:t>
            </w:r>
            <w:r w:rsidRPr="002A53E8">
              <w:rPr>
                <w:sz w:val="18"/>
                <w:szCs w:val="18"/>
              </w:rPr>
              <w:t>72.0447,</w:t>
            </w:r>
          </w:p>
          <w:p w14:paraId="3D5BDA85"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fragment_</w:t>
            </w:r>
            <w:r w:rsidRPr="002A53E8">
              <w:rPr>
                <w:sz w:val="18"/>
                <w:szCs w:val="18"/>
              </w:rPr>
              <w:t>60.0448</w:t>
            </w:r>
          </w:p>
        </w:tc>
        <w:tc>
          <w:tcPr>
            <w:tcW w:w="1834" w:type="dxa"/>
          </w:tcPr>
          <w:p w14:paraId="07DAE315"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C2H5NO,</w:t>
            </w:r>
          </w:p>
          <w:p w14:paraId="73464A08"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C6H12NO,</w:t>
            </w:r>
          </w:p>
          <w:p w14:paraId="6A9317F4"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C3H6NO,</w:t>
            </w:r>
          </w:p>
          <w:p w14:paraId="280AE002"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C2H6NO</w:t>
            </w:r>
          </w:p>
        </w:tc>
      </w:tr>
      <w:tr w:rsidR="002D2773" w:rsidRPr="002A53E8" w14:paraId="388914AE" w14:textId="77777777" w:rsidTr="00332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538D6BD" w14:textId="77777777" w:rsidR="002D2773" w:rsidRPr="002A53E8" w:rsidRDefault="002D2773" w:rsidP="00F670D4">
            <w:pPr>
              <w:spacing w:after="40" w:line="276" w:lineRule="auto"/>
              <w:rPr>
                <w:sz w:val="18"/>
                <w:szCs w:val="18"/>
              </w:rPr>
            </w:pPr>
            <w:r w:rsidRPr="002A53E8">
              <w:rPr>
                <w:sz w:val="18"/>
                <w:szCs w:val="18"/>
              </w:rPr>
              <w:t>214</w:t>
            </w:r>
          </w:p>
        </w:tc>
        <w:tc>
          <w:tcPr>
            <w:tcW w:w="3467" w:type="dxa"/>
            <w:gridSpan w:val="2"/>
          </w:tcPr>
          <w:p w14:paraId="209316C9"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Amine loss.</w:t>
            </w:r>
          </w:p>
        </w:tc>
        <w:tc>
          <w:tcPr>
            <w:tcW w:w="816" w:type="dxa"/>
          </w:tcPr>
          <w:p w14:paraId="45DDD5E4"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57</w:t>
            </w:r>
          </w:p>
        </w:tc>
        <w:tc>
          <w:tcPr>
            <w:tcW w:w="1883" w:type="dxa"/>
          </w:tcPr>
          <w:p w14:paraId="6A63607F"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loss_</w:t>
            </w:r>
            <w:r w:rsidRPr="002A53E8">
              <w:rPr>
                <w:sz w:val="18"/>
                <w:szCs w:val="18"/>
              </w:rPr>
              <w:t>17.0247</w:t>
            </w:r>
          </w:p>
        </w:tc>
        <w:tc>
          <w:tcPr>
            <w:tcW w:w="1834" w:type="dxa"/>
          </w:tcPr>
          <w:p w14:paraId="0179CBB8"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NH3</w:t>
            </w:r>
          </w:p>
        </w:tc>
      </w:tr>
      <w:tr w:rsidR="002D2773" w:rsidRPr="002A53E8" w14:paraId="3A676C17" w14:textId="77777777" w:rsidTr="003324E5">
        <w:tc>
          <w:tcPr>
            <w:cnfStyle w:val="001000000000" w:firstRow="0" w:lastRow="0" w:firstColumn="1" w:lastColumn="0" w:oddVBand="0" w:evenVBand="0" w:oddHBand="0" w:evenHBand="0" w:firstRowFirstColumn="0" w:firstRowLastColumn="0" w:lastRowFirstColumn="0" w:lastRowLastColumn="0"/>
            <w:tcW w:w="1242" w:type="dxa"/>
          </w:tcPr>
          <w:p w14:paraId="7DEB31F2" w14:textId="77777777" w:rsidR="002D2773" w:rsidRPr="002A53E8" w:rsidRDefault="002D2773" w:rsidP="00F670D4">
            <w:pPr>
              <w:spacing w:after="40" w:line="276" w:lineRule="auto"/>
              <w:rPr>
                <w:sz w:val="18"/>
                <w:szCs w:val="18"/>
              </w:rPr>
            </w:pPr>
            <w:r w:rsidRPr="002A53E8">
              <w:rPr>
                <w:sz w:val="18"/>
                <w:szCs w:val="18"/>
              </w:rPr>
              <w:t>220</w:t>
            </w:r>
          </w:p>
        </w:tc>
        <w:tc>
          <w:tcPr>
            <w:tcW w:w="3467" w:type="dxa"/>
            <w:gridSpan w:val="2"/>
          </w:tcPr>
          <w:p w14:paraId="42E81B4F"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Adenine substructure.</w:t>
            </w:r>
          </w:p>
        </w:tc>
        <w:tc>
          <w:tcPr>
            <w:tcW w:w="816" w:type="dxa"/>
          </w:tcPr>
          <w:p w14:paraId="5D6C6C0E"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32</w:t>
            </w:r>
          </w:p>
        </w:tc>
        <w:tc>
          <w:tcPr>
            <w:tcW w:w="1883" w:type="dxa"/>
          </w:tcPr>
          <w:p w14:paraId="237A446E"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fragment_</w:t>
            </w:r>
            <w:r w:rsidRPr="002A53E8">
              <w:rPr>
                <w:sz w:val="18"/>
                <w:szCs w:val="18"/>
              </w:rPr>
              <w:t>136.0629,</w:t>
            </w:r>
          </w:p>
          <w:p w14:paraId="24A006A8"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fragment_</w:t>
            </w:r>
            <w:r w:rsidRPr="002A53E8">
              <w:rPr>
                <w:sz w:val="18"/>
                <w:szCs w:val="18"/>
              </w:rPr>
              <w:t>119.0351</w:t>
            </w:r>
          </w:p>
        </w:tc>
        <w:tc>
          <w:tcPr>
            <w:tcW w:w="1834" w:type="dxa"/>
          </w:tcPr>
          <w:p w14:paraId="2A2C1494"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C5H6N5,</w:t>
            </w:r>
          </w:p>
          <w:p w14:paraId="781E386B"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C5H3N4</w:t>
            </w:r>
          </w:p>
        </w:tc>
      </w:tr>
      <w:tr w:rsidR="002D2773" w:rsidRPr="002A53E8" w14:paraId="44E7FA62" w14:textId="77777777" w:rsidTr="00332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CAA74B7" w14:textId="77777777" w:rsidR="002D2773" w:rsidRPr="002A53E8" w:rsidRDefault="002D2773" w:rsidP="00F670D4">
            <w:pPr>
              <w:spacing w:after="40" w:line="276" w:lineRule="auto"/>
              <w:rPr>
                <w:sz w:val="18"/>
                <w:szCs w:val="18"/>
              </w:rPr>
            </w:pPr>
            <w:r w:rsidRPr="002A53E8">
              <w:rPr>
                <w:sz w:val="18"/>
                <w:szCs w:val="18"/>
              </w:rPr>
              <w:t>241</w:t>
            </w:r>
          </w:p>
        </w:tc>
        <w:tc>
          <w:tcPr>
            <w:tcW w:w="3467" w:type="dxa"/>
            <w:gridSpan w:val="2"/>
          </w:tcPr>
          <w:p w14:paraId="224C5976"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Histidine substructure.</w:t>
            </w:r>
          </w:p>
        </w:tc>
        <w:tc>
          <w:tcPr>
            <w:tcW w:w="816" w:type="dxa"/>
          </w:tcPr>
          <w:p w14:paraId="6610DA8F"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21</w:t>
            </w:r>
          </w:p>
        </w:tc>
        <w:tc>
          <w:tcPr>
            <w:tcW w:w="1883" w:type="dxa"/>
          </w:tcPr>
          <w:p w14:paraId="2F9D7FDC"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w:t>
            </w:r>
            <w:r w:rsidRPr="002A53E8">
              <w:rPr>
                <w:sz w:val="18"/>
                <w:szCs w:val="18"/>
              </w:rPr>
              <w:t>110.0718,</w:t>
            </w:r>
          </w:p>
          <w:p w14:paraId="483EE194"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w:t>
            </w:r>
            <w:r w:rsidRPr="002A53E8">
              <w:rPr>
                <w:sz w:val="18"/>
                <w:szCs w:val="18"/>
              </w:rPr>
              <w:t>156.0769,</w:t>
            </w:r>
          </w:p>
          <w:p w14:paraId="2F60CF9F"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w:t>
            </w:r>
            <w:r w:rsidRPr="002A53E8">
              <w:rPr>
                <w:sz w:val="18"/>
                <w:szCs w:val="18"/>
              </w:rPr>
              <w:t>93.0450,</w:t>
            </w:r>
          </w:p>
          <w:p w14:paraId="3009CCF9"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fragment_</w:t>
            </w:r>
            <w:r w:rsidRPr="002A53E8">
              <w:rPr>
                <w:sz w:val="18"/>
                <w:szCs w:val="18"/>
              </w:rPr>
              <w:t>95.0608</w:t>
            </w:r>
          </w:p>
        </w:tc>
        <w:tc>
          <w:tcPr>
            <w:tcW w:w="1834" w:type="dxa"/>
          </w:tcPr>
          <w:p w14:paraId="03092781"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C5H8N3,</w:t>
            </w:r>
          </w:p>
          <w:p w14:paraId="113D3870"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C6H10N3O2,</w:t>
            </w:r>
          </w:p>
          <w:p w14:paraId="74AAD97C"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C5H5N2,</w:t>
            </w:r>
          </w:p>
          <w:p w14:paraId="59664EC0" w14:textId="77777777" w:rsidR="002D2773" w:rsidRPr="002A53E8" w:rsidRDefault="002D2773" w:rsidP="00F670D4">
            <w:pPr>
              <w:spacing w:after="40"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2A53E8">
              <w:rPr>
                <w:sz w:val="18"/>
                <w:szCs w:val="18"/>
              </w:rPr>
              <w:t>C5H7N2</w:t>
            </w:r>
          </w:p>
        </w:tc>
      </w:tr>
      <w:tr w:rsidR="002D2773" w:rsidRPr="002A53E8" w14:paraId="0EA7BDE1" w14:textId="77777777" w:rsidTr="003324E5">
        <w:tc>
          <w:tcPr>
            <w:cnfStyle w:val="001000000000" w:firstRow="0" w:lastRow="0" w:firstColumn="1" w:lastColumn="0" w:oddVBand="0" w:evenVBand="0" w:oddHBand="0" w:evenHBand="0" w:firstRowFirstColumn="0" w:firstRowLastColumn="0" w:lastRowFirstColumn="0" w:lastRowLastColumn="0"/>
            <w:tcW w:w="1242" w:type="dxa"/>
          </w:tcPr>
          <w:p w14:paraId="127D6B41" w14:textId="77777777" w:rsidR="002D2773" w:rsidRPr="002A53E8" w:rsidRDefault="002D2773" w:rsidP="00F670D4">
            <w:pPr>
              <w:spacing w:after="40" w:line="276" w:lineRule="auto"/>
              <w:rPr>
                <w:sz w:val="18"/>
                <w:szCs w:val="18"/>
              </w:rPr>
            </w:pPr>
            <w:r w:rsidRPr="002A53E8">
              <w:rPr>
                <w:sz w:val="18"/>
                <w:szCs w:val="18"/>
              </w:rPr>
              <w:t>262</w:t>
            </w:r>
          </w:p>
        </w:tc>
        <w:tc>
          <w:tcPr>
            <w:tcW w:w="3467" w:type="dxa"/>
            <w:gridSpan w:val="2"/>
          </w:tcPr>
          <w:p w14:paraId="7088546F"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 xml:space="preserve">Combined loss of H2O and CO – indicative for free carboxylic acid group </w:t>
            </w:r>
            <w:r w:rsidRPr="002A53E8">
              <w:rPr>
                <w:sz w:val="18"/>
                <w:szCs w:val="18"/>
              </w:rPr>
              <w:lastRenderedPageBreak/>
              <w:t>(COOH).</w:t>
            </w:r>
          </w:p>
        </w:tc>
        <w:tc>
          <w:tcPr>
            <w:tcW w:w="816" w:type="dxa"/>
          </w:tcPr>
          <w:p w14:paraId="391C0C87"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lastRenderedPageBreak/>
              <w:t>90</w:t>
            </w:r>
          </w:p>
        </w:tc>
        <w:tc>
          <w:tcPr>
            <w:tcW w:w="1883" w:type="dxa"/>
          </w:tcPr>
          <w:p w14:paraId="04196798"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loss_</w:t>
            </w:r>
            <w:r w:rsidRPr="002A53E8">
              <w:rPr>
                <w:sz w:val="18"/>
                <w:szCs w:val="18"/>
              </w:rPr>
              <w:t>46.0053</w:t>
            </w:r>
          </w:p>
        </w:tc>
        <w:tc>
          <w:tcPr>
            <w:tcW w:w="1834" w:type="dxa"/>
          </w:tcPr>
          <w:p w14:paraId="5DA7EFCF" w14:textId="77777777" w:rsidR="002D2773" w:rsidRPr="002A53E8" w:rsidRDefault="002D2773" w:rsidP="00F670D4">
            <w:pPr>
              <w:spacing w:after="40"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2A53E8">
              <w:rPr>
                <w:sz w:val="18"/>
                <w:szCs w:val="18"/>
              </w:rPr>
              <w:t>CH2O2</w:t>
            </w:r>
          </w:p>
        </w:tc>
      </w:tr>
    </w:tbl>
    <w:p w14:paraId="542C26DF" w14:textId="77777777" w:rsidR="002D2773" w:rsidRPr="0087339A" w:rsidRDefault="002D2773" w:rsidP="002D2773">
      <w:pPr>
        <w:spacing w:line="276" w:lineRule="auto"/>
        <w:jc w:val="both"/>
        <w:rPr>
          <w:rFonts w:ascii="Times New Roman" w:hAnsi="Times New Roman" w:cs="Times New Roman"/>
          <w:sz w:val="20"/>
          <w:szCs w:val="20"/>
        </w:rPr>
      </w:pPr>
      <w:r w:rsidRPr="0087339A">
        <w:rPr>
          <w:rFonts w:ascii="Times New Roman" w:hAnsi="Times New Roman" w:cs="Times New Roman"/>
          <w:sz w:val="20"/>
          <w:szCs w:val="20"/>
        </w:rPr>
        <w:lastRenderedPageBreak/>
        <w:t>Table 1– Annotations of the Mass2Motifs associated to the fragmentation spectra of the standard peaks that are show</w:t>
      </w:r>
      <w:r>
        <w:rPr>
          <w:rFonts w:ascii="Times New Roman" w:hAnsi="Times New Roman" w:cs="Times New Roman"/>
          <w:sz w:val="20"/>
          <w:szCs w:val="20"/>
        </w:rPr>
        <w:t>n in Figure 4</w:t>
      </w:r>
      <w:r w:rsidRPr="0087339A">
        <w:rPr>
          <w:rFonts w:ascii="Times New Roman" w:hAnsi="Times New Roman" w:cs="Times New Roman"/>
          <w:sz w:val="20"/>
          <w:szCs w:val="20"/>
        </w:rPr>
        <w:t>. The degree of a Mass2Motif indicates the number of MS2 fragmentation spectra in the beer3 positive ionization mode data having fragment or loss features that can be explained by the Mass2Motif (at the specified thresholding level).</w:t>
      </w:r>
    </w:p>
    <w:p w14:paraId="3CDC1373" w14:textId="77777777" w:rsidR="002D2773" w:rsidRPr="0087339A" w:rsidRDefault="002D2773" w:rsidP="002D2773">
      <w:pPr>
        <w:spacing w:line="276" w:lineRule="auto"/>
        <w:jc w:val="both"/>
        <w:rPr>
          <w:rFonts w:ascii="Times New Roman" w:hAnsi="Times New Roman" w:cs="Times New Roman"/>
          <w:sz w:val="20"/>
          <w:szCs w:val="20"/>
        </w:rPr>
      </w:pPr>
    </w:p>
    <w:p w14:paraId="61E305D5" w14:textId="4D929C5F" w:rsidR="002D2773" w:rsidRDefault="002D2773" w:rsidP="002D2773">
      <w:pPr>
        <w:spacing w:line="276" w:lineRule="auto"/>
        <w:jc w:val="both"/>
        <w:rPr>
          <w:rFonts w:ascii="Times New Roman" w:hAnsi="Times New Roman" w:cs="Times New Roman"/>
          <w:sz w:val="20"/>
          <w:szCs w:val="20"/>
        </w:rPr>
      </w:pPr>
      <w:r w:rsidRPr="0087339A">
        <w:rPr>
          <w:rFonts w:ascii="Times New Roman" w:hAnsi="Times New Roman" w:cs="Times New Roman"/>
          <w:sz w:val="20"/>
          <w:szCs w:val="20"/>
        </w:rPr>
        <w:t xml:space="preserve">It is noteworthy that </w:t>
      </w:r>
      <w:r w:rsidR="00DF169E">
        <w:rPr>
          <w:rFonts w:ascii="Times New Roman" w:hAnsi="Times New Roman" w:cs="Times New Roman"/>
          <w:sz w:val="20"/>
          <w:szCs w:val="20"/>
        </w:rPr>
        <w:t xml:space="preserve">multiple </w:t>
      </w:r>
      <w:r>
        <w:rPr>
          <w:rFonts w:ascii="Times New Roman" w:hAnsi="Times New Roman" w:cs="Times New Roman"/>
          <w:sz w:val="20"/>
          <w:szCs w:val="20"/>
        </w:rPr>
        <w:t xml:space="preserve">Mass2Motifs can </w:t>
      </w:r>
      <w:r w:rsidR="00DF169E">
        <w:rPr>
          <w:rFonts w:ascii="Times New Roman" w:hAnsi="Times New Roman" w:cs="Times New Roman"/>
          <w:sz w:val="20"/>
          <w:szCs w:val="20"/>
        </w:rPr>
        <w:t xml:space="preserve">include </w:t>
      </w:r>
      <w:r>
        <w:rPr>
          <w:rFonts w:ascii="Times New Roman" w:hAnsi="Times New Roman" w:cs="Times New Roman"/>
          <w:sz w:val="20"/>
          <w:szCs w:val="20"/>
        </w:rPr>
        <w:t>the same fragment in a</w:t>
      </w:r>
      <w:r w:rsidR="00F63A72">
        <w:rPr>
          <w:rFonts w:ascii="Times New Roman" w:hAnsi="Times New Roman" w:cs="Times New Roman"/>
          <w:sz w:val="20"/>
          <w:szCs w:val="20"/>
        </w:rPr>
        <w:t xml:space="preserve"> single</w:t>
      </w:r>
      <w:r>
        <w:rPr>
          <w:rFonts w:ascii="Times New Roman" w:hAnsi="Times New Roman" w:cs="Times New Roman"/>
          <w:sz w:val="20"/>
          <w:szCs w:val="20"/>
        </w:rPr>
        <w:t xml:space="preserve"> MS2 spectrum,</w:t>
      </w:r>
      <w:r w:rsidRPr="0087339A">
        <w:rPr>
          <w:rFonts w:ascii="Times New Roman" w:hAnsi="Times New Roman" w:cs="Times New Roman"/>
          <w:sz w:val="20"/>
          <w:szCs w:val="20"/>
        </w:rPr>
        <w:t xml:space="preserve"> i.e. the fragments 110.0718 (C5H</w:t>
      </w:r>
      <w:r w:rsidRPr="0087339A">
        <w:rPr>
          <w:rFonts w:ascii="Times New Roman" w:hAnsi="Times New Roman" w:cs="Times New Roman"/>
          <w:sz w:val="20"/>
          <w:szCs w:val="20"/>
          <w:vertAlign w:val="subscript"/>
        </w:rPr>
        <w:t>8</w:t>
      </w:r>
      <w:r w:rsidRPr="0087339A">
        <w:rPr>
          <w:rFonts w:ascii="Times New Roman" w:hAnsi="Times New Roman" w:cs="Times New Roman"/>
          <w:sz w:val="20"/>
          <w:szCs w:val="20"/>
        </w:rPr>
        <w:t>N</w:t>
      </w:r>
      <w:r w:rsidRPr="0087339A">
        <w:rPr>
          <w:rFonts w:ascii="Times New Roman" w:hAnsi="Times New Roman" w:cs="Times New Roman"/>
          <w:sz w:val="20"/>
          <w:szCs w:val="20"/>
          <w:vertAlign w:val="subscript"/>
        </w:rPr>
        <w:t>3</w:t>
      </w:r>
      <w:r w:rsidRPr="0087339A">
        <w:rPr>
          <w:rFonts w:ascii="Times New Roman" w:hAnsi="Times New Roman" w:cs="Times New Roman"/>
          <w:sz w:val="20"/>
          <w:szCs w:val="20"/>
        </w:rPr>
        <w:t>, [M+H]</w:t>
      </w:r>
      <w:r w:rsidRPr="0087339A">
        <w:rPr>
          <w:rFonts w:ascii="Times New Roman" w:hAnsi="Times New Roman" w:cs="Times New Roman"/>
          <w:sz w:val="20"/>
          <w:szCs w:val="20"/>
          <w:vertAlign w:val="superscript"/>
        </w:rPr>
        <w:t>+</w:t>
      </w:r>
      <w:r w:rsidRPr="0087339A">
        <w:rPr>
          <w:rFonts w:ascii="Times New Roman" w:hAnsi="Times New Roman" w:cs="Times New Roman"/>
          <w:sz w:val="20"/>
          <w:szCs w:val="20"/>
        </w:rPr>
        <w:t>)  and 120.0808 (C</w:t>
      </w:r>
      <w:r w:rsidRPr="0087339A">
        <w:rPr>
          <w:rFonts w:ascii="Times New Roman" w:hAnsi="Times New Roman" w:cs="Times New Roman"/>
          <w:sz w:val="20"/>
          <w:szCs w:val="20"/>
          <w:vertAlign w:val="subscript"/>
        </w:rPr>
        <w:t>8</w:t>
      </w:r>
      <w:r w:rsidRPr="0087339A">
        <w:rPr>
          <w:rFonts w:ascii="Times New Roman" w:hAnsi="Times New Roman" w:cs="Times New Roman"/>
          <w:sz w:val="20"/>
          <w:szCs w:val="20"/>
        </w:rPr>
        <w:t>H</w:t>
      </w:r>
      <w:r w:rsidRPr="0087339A">
        <w:rPr>
          <w:rFonts w:ascii="Times New Roman" w:hAnsi="Times New Roman" w:cs="Times New Roman"/>
          <w:sz w:val="20"/>
          <w:szCs w:val="20"/>
          <w:vertAlign w:val="subscript"/>
        </w:rPr>
        <w:t>10</w:t>
      </w:r>
      <w:r w:rsidRPr="0087339A">
        <w:rPr>
          <w:rFonts w:ascii="Times New Roman" w:hAnsi="Times New Roman" w:cs="Times New Roman"/>
          <w:sz w:val="20"/>
          <w:szCs w:val="20"/>
        </w:rPr>
        <w:t>N, [M+H]</w:t>
      </w:r>
      <w:r w:rsidRPr="0087339A">
        <w:rPr>
          <w:rFonts w:ascii="Times New Roman" w:hAnsi="Times New Roman" w:cs="Times New Roman"/>
          <w:sz w:val="20"/>
          <w:szCs w:val="20"/>
          <w:vertAlign w:val="superscript"/>
        </w:rPr>
        <w:t>+</w:t>
      </w:r>
      <w:r w:rsidRPr="0087339A">
        <w:rPr>
          <w:rFonts w:ascii="Times New Roman" w:hAnsi="Times New Roman" w:cs="Times New Roman"/>
          <w:sz w:val="20"/>
          <w:szCs w:val="20"/>
        </w:rPr>
        <w:t xml:space="preserve">) </w:t>
      </w:r>
      <w:r w:rsidR="00054A17">
        <w:rPr>
          <w:rFonts w:ascii="Times New Roman" w:hAnsi="Times New Roman" w:cs="Times New Roman"/>
          <w:sz w:val="20"/>
          <w:szCs w:val="20"/>
        </w:rPr>
        <w:t xml:space="preserve">in Figures 4-A and 4-B </w:t>
      </w:r>
      <w:r w:rsidRPr="0087339A">
        <w:rPr>
          <w:rFonts w:ascii="Times New Roman" w:hAnsi="Times New Roman" w:cs="Times New Roman"/>
          <w:sz w:val="20"/>
          <w:szCs w:val="20"/>
        </w:rPr>
        <w:t xml:space="preserve">are </w:t>
      </w:r>
      <w:r w:rsidR="00054A17">
        <w:rPr>
          <w:rFonts w:ascii="Times New Roman" w:hAnsi="Times New Roman" w:cs="Times New Roman"/>
          <w:sz w:val="20"/>
          <w:szCs w:val="20"/>
        </w:rPr>
        <w:t xml:space="preserve">explained by </w:t>
      </w:r>
      <w:r w:rsidRPr="0087339A">
        <w:rPr>
          <w:rFonts w:ascii="Times New Roman" w:hAnsi="Times New Roman" w:cs="Times New Roman"/>
          <w:sz w:val="20"/>
          <w:szCs w:val="20"/>
        </w:rPr>
        <w:t>Mass2Motifs</w:t>
      </w:r>
      <w:r w:rsidR="00054A17">
        <w:rPr>
          <w:rFonts w:ascii="Times New Roman" w:hAnsi="Times New Roman" w:cs="Times New Roman"/>
          <w:sz w:val="20"/>
          <w:szCs w:val="20"/>
        </w:rPr>
        <w:t xml:space="preserve"> 241 and 115 respectively but are also each explained by </w:t>
      </w:r>
      <w:r>
        <w:rPr>
          <w:rFonts w:ascii="Times New Roman" w:hAnsi="Times New Roman" w:cs="Times New Roman"/>
          <w:sz w:val="20"/>
          <w:szCs w:val="20"/>
        </w:rPr>
        <w:t>the 46.0054</w:t>
      </w:r>
      <w:r w:rsidR="00054A17">
        <w:rPr>
          <w:rFonts w:ascii="Times New Roman" w:hAnsi="Times New Roman" w:cs="Times New Roman"/>
          <w:sz w:val="20"/>
          <w:szCs w:val="20"/>
        </w:rPr>
        <w:t xml:space="preserve"> loss of Mass2Motif 262</w:t>
      </w:r>
      <w:r w:rsidRPr="0087339A">
        <w:rPr>
          <w:rFonts w:ascii="Times New Roman" w:hAnsi="Times New Roman" w:cs="Times New Roman"/>
          <w:sz w:val="20"/>
          <w:szCs w:val="20"/>
        </w:rPr>
        <w:t>. Figure 10-C displays the MS2 spectrum of tryptophan, which is associated with the tryptophan-substructure Mass2Motif 202. The amine loss is the primary small loss associated with tryptophan, which is favoured over the loss of CHOOH for this amino acid. Finally, Figure 10-D is the MS2 spectrum of adenosine, which consists of an adenine molecule conjugated to a ribose sugar molecule. The two associated Mass2Motifs (156, 220) represent th</w:t>
      </w:r>
      <w:r w:rsidR="00054A17">
        <w:rPr>
          <w:rFonts w:ascii="Times New Roman" w:hAnsi="Times New Roman" w:cs="Times New Roman"/>
          <w:sz w:val="20"/>
          <w:szCs w:val="20"/>
        </w:rPr>
        <w:t>ese two</w:t>
      </w:r>
      <w:r w:rsidRPr="0087339A">
        <w:rPr>
          <w:rFonts w:ascii="Times New Roman" w:hAnsi="Times New Roman" w:cs="Times New Roman"/>
          <w:sz w:val="20"/>
          <w:szCs w:val="20"/>
        </w:rPr>
        <w:t xml:space="preserve"> biochemically relevant structural features (i.e., adenine substructure and a loss corresponding to a ribose sugar), and the fragment 136.0629 (C</w:t>
      </w:r>
      <w:r w:rsidRPr="0087339A">
        <w:rPr>
          <w:rFonts w:ascii="Times New Roman" w:hAnsi="Times New Roman" w:cs="Times New Roman"/>
          <w:sz w:val="20"/>
          <w:szCs w:val="20"/>
          <w:vertAlign w:val="subscript"/>
        </w:rPr>
        <w:t>5</w:t>
      </w:r>
      <w:r w:rsidRPr="0087339A">
        <w:rPr>
          <w:rFonts w:ascii="Times New Roman" w:hAnsi="Times New Roman" w:cs="Times New Roman"/>
          <w:sz w:val="20"/>
          <w:szCs w:val="20"/>
        </w:rPr>
        <w:t>H</w:t>
      </w:r>
      <w:r w:rsidRPr="0087339A">
        <w:rPr>
          <w:rFonts w:ascii="Times New Roman" w:hAnsi="Times New Roman" w:cs="Times New Roman"/>
          <w:sz w:val="20"/>
          <w:szCs w:val="20"/>
          <w:vertAlign w:val="subscript"/>
        </w:rPr>
        <w:t>6</w:t>
      </w:r>
      <w:r w:rsidRPr="0087339A">
        <w:rPr>
          <w:rFonts w:ascii="Times New Roman" w:hAnsi="Times New Roman" w:cs="Times New Roman"/>
          <w:sz w:val="20"/>
          <w:szCs w:val="20"/>
        </w:rPr>
        <w:t>N</w:t>
      </w:r>
      <w:r w:rsidRPr="0087339A">
        <w:rPr>
          <w:rFonts w:ascii="Times New Roman" w:hAnsi="Times New Roman" w:cs="Times New Roman"/>
          <w:sz w:val="20"/>
          <w:szCs w:val="20"/>
          <w:vertAlign w:val="subscript"/>
        </w:rPr>
        <w:t>5</w:t>
      </w:r>
      <w:r w:rsidRPr="0087339A">
        <w:rPr>
          <w:rFonts w:ascii="Times New Roman" w:hAnsi="Times New Roman" w:cs="Times New Roman"/>
          <w:sz w:val="20"/>
          <w:szCs w:val="20"/>
        </w:rPr>
        <w:t>, [M+H]</w:t>
      </w:r>
      <w:r w:rsidRPr="0087339A">
        <w:rPr>
          <w:rFonts w:ascii="Times New Roman" w:hAnsi="Times New Roman" w:cs="Times New Roman"/>
          <w:sz w:val="20"/>
          <w:szCs w:val="20"/>
          <w:vertAlign w:val="superscript"/>
        </w:rPr>
        <w:t>+</w:t>
      </w:r>
      <w:r w:rsidRPr="0087339A">
        <w:rPr>
          <w:rFonts w:ascii="Times New Roman" w:hAnsi="Times New Roman" w:cs="Times New Roman"/>
          <w:sz w:val="20"/>
          <w:szCs w:val="20"/>
        </w:rPr>
        <w:t xml:space="preserve">) </w:t>
      </w:r>
      <w:r>
        <w:rPr>
          <w:rFonts w:ascii="Times New Roman" w:hAnsi="Times New Roman" w:cs="Times New Roman"/>
          <w:sz w:val="20"/>
          <w:szCs w:val="20"/>
        </w:rPr>
        <w:t>is related to both</w:t>
      </w:r>
      <w:r w:rsidRPr="0087339A">
        <w:rPr>
          <w:rFonts w:ascii="Times New Roman" w:hAnsi="Times New Roman" w:cs="Times New Roman"/>
          <w:sz w:val="20"/>
          <w:szCs w:val="20"/>
        </w:rPr>
        <w:t xml:space="preserve"> Mass2Motifs</w:t>
      </w:r>
      <w:r w:rsidR="00054A17">
        <w:rPr>
          <w:rFonts w:ascii="Times New Roman" w:hAnsi="Times New Roman" w:cs="Times New Roman"/>
          <w:sz w:val="20"/>
          <w:szCs w:val="20"/>
        </w:rPr>
        <w:t>. This example clearly demonstrates the manner in which</w:t>
      </w:r>
      <w:r w:rsidR="003C2C6E">
        <w:rPr>
          <w:rFonts w:ascii="Times New Roman" w:hAnsi="Times New Roman" w:cs="Times New Roman"/>
          <w:sz w:val="20"/>
          <w:szCs w:val="20"/>
        </w:rPr>
        <w:t xml:space="preserve"> MS2LDA</w:t>
      </w:r>
      <w:r w:rsidR="00054A17">
        <w:rPr>
          <w:rFonts w:ascii="Times New Roman" w:hAnsi="Times New Roman" w:cs="Times New Roman"/>
          <w:sz w:val="20"/>
          <w:szCs w:val="20"/>
        </w:rPr>
        <w:t xml:space="preserve"> can decompose molecules into their constituent building blocks, which has clear potential in metabolite annotation.</w:t>
      </w:r>
    </w:p>
    <w:p w14:paraId="5D639B29" w14:textId="77777777" w:rsidR="002D2773" w:rsidRDefault="002D2773" w:rsidP="002D2773">
      <w:pPr>
        <w:spacing w:line="276" w:lineRule="auto"/>
        <w:jc w:val="both"/>
        <w:rPr>
          <w:rFonts w:ascii="Times New Roman" w:hAnsi="Times New Roman" w:cs="Times New Roman"/>
          <w:sz w:val="20"/>
          <w:szCs w:val="20"/>
        </w:rPr>
      </w:pPr>
      <w:r w:rsidRPr="0087339A">
        <w:rPr>
          <w:rFonts w:ascii="Times New Roman" w:hAnsi="Times New Roman" w:cs="Times New Roman"/>
          <w:sz w:val="20"/>
          <w:szCs w:val="20"/>
        </w:rPr>
        <w:t xml:space="preserve">It should be added that not all associated motifs could explain a </w:t>
      </w:r>
      <w:r>
        <w:rPr>
          <w:rFonts w:ascii="Times New Roman" w:hAnsi="Times New Roman" w:cs="Times New Roman"/>
          <w:sz w:val="20"/>
          <w:szCs w:val="20"/>
        </w:rPr>
        <w:t xml:space="preserve">relevant </w:t>
      </w:r>
      <w:r w:rsidRPr="0087339A">
        <w:rPr>
          <w:rFonts w:ascii="Times New Roman" w:hAnsi="Times New Roman" w:cs="Times New Roman"/>
          <w:sz w:val="20"/>
          <w:szCs w:val="20"/>
        </w:rPr>
        <w:t>structural feature in the</w:t>
      </w:r>
      <w:r>
        <w:rPr>
          <w:rFonts w:ascii="Times New Roman" w:hAnsi="Times New Roman" w:cs="Times New Roman"/>
          <w:sz w:val="20"/>
          <w:szCs w:val="20"/>
        </w:rPr>
        <w:t xml:space="preserve"> fragmented reference compounds. However, o</w:t>
      </w:r>
      <w:r w:rsidRPr="0087339A">
        <w:rPr>
          <w:rFonts w:ascii="Times New Roman" w:hAnsi="Times New Roman" w:cs="Times New Roman"/>
          <w:sz w:val="20"/>
          <w:szCs w:val="20"/>
        </w:rPr>
        <w:t xml:space="preserve">nly 6 out of the 38 matched MS2 spectra </w:t>
      </w:r>
      <w:r>
        <w:rPr>
          <w:rFonts w:ascii="Times New Roman" w:hAnsi="Times New Roman" w:cs="Times New Roman"/>
          <w:sz w:val="20"/>
          <w:szCs w:val="20"/>
        </w:rPr>
        <w:t xml:space="preserve">were </w:t>
      </w:r>
      <w:r w:rsidRPr="0087339A">
        <w:rPr>
          <w:rFonts w:ascii="Times New Roman" w:hAnsi="Times New Roman" w:cs="Times New Roman"/>
          <w:sz w:val="20"/>
          <w:szCs w:val="20"/>
        </w:rPr>
        <w:t>explained by structurally unrelat</w:t>
      </w:r>
      <w:r>
        <w:rPr>
          <w:rFonts w:ascii="Times New Roman" w:hAnsi="Times New Roman" w:cs="Times New Roman"/>
          <w:sz w:val="20"/>
          <w:szCs w:val="20"/>
        </w:rPr>
        <w:t>ed Mass2Motifs. The remaining 32</w:t>
      </w:r>
      <w:r w:rsidRPr="0087339A">
        <w:rPr>
          <w:rFonts w:ascii="Times New Roman" w:hAnsi="Times New Roman" w:cs="Times New Roman"/>
          <w:sz w:val="20"/>
          <w:szCs w:val="20"/>
        </w:rPr>
        <w:t xml:space="preserve"> matched metabolite standards’ fragmentation spectra contain </w:t>
      </w:r>
      <w:r>
        <w:rPr>
          <w:rFonts w:ascii="Times New Roman" w:hAnsi="Times New Roman" w:cs="Times New Roman"/>
          <w:sz w:val="20"/>
          <w:szCs w:val="20"/>
        </w:rPr>
        <w:t xml:space="preserve">relevant </w:t>
      </w:r>
      <w:r w:rsidRPr="0087339A">
        <w:rPr>
          <w:rFonts w:ascii="Times New Roman" w:hAnsi="Times New Roman" w:cs="Times New Roman"/>
          <w:sz w:val="20"/>
          <w:szCs w:val="20"/>
        </w:rPr>
        <w:t>Mass2Motifs with the structural annotation constructed from the complete experimental data file (without using information about the standards themselves). This demonstrates the biochemical relevance</w:t>
      </w:r>
      <w:r w:rsidR="006C251A">
        <w:rPr>
          <w:rFonts w:ascii="Times New Roman" w:hAnsi="Times New Roman" w:cs="Times New Roman"/>
          <w:sz w:val="20"/>
          <w:szCs w:val="20"/>
        </w:rPr>
        <w:t xml:space="preserve"> of those validated Mass2Motifs and the potential of the workflow to effectively reduce a fragmentation data set to its relevant conserved motifs.</w:t>
      </w:r>
    </w:p>
    <w:p w14:paraId="51446B7B" w14:textId="77777777" w:rsidR="002D2773" w:rsidRDefault="002D2773" w:rsidP="002D2773">
      <w:pPr>
        <w:spacing w:line="276" w:lineRule="auto"/>
        <w:jc w:val="both"/>
        <w:rPr>
          <w:rFonts w:ascii="Times New Roman" w:hAnsi="Times New Roman" w:cs="Times New Roman"/>
          <w:b/>
        </w:rPr>
      </w:pPr>
      <w:r>
        <w:rPr>
          <w:rFonts w:ascii="Times New Roman" w:hAnsi="Times New Roman" w:cs="Times New Roman"/>
          <w:b/>
        </w:rPr>
        <w:t>3.1.3</w:t>
      </w:r>
      <w:r w:rsidR="003324E5">
        <w:rPr>
          <w:rFonts w:ascii="Times New Roman" w:hAnsi="Times New Roman" w:cs="Times New Roman"/>
          <w:b/>
        </w:rPr>
        <w:t xml:space="preserve"> MS2LDAvis</w:t>
      </w:r>
      <w:r w:rsidRPr="00BC7C96">
        <w:rPr>
          <w:rFonts w:ascii="Times New Roman" w:hAnsi="Times New Roman" w:cs="Times New Roman"/>
          <w:b/>
        </w:rPr>
        <w:t xml:space="preserve"> </w:t>
      </w:r>
      <w:r w:rsidR="003324E5">
        <w:rPr>
          <w:rFonts w:ascii="Times New Roman" w:hAnsi="Times New Roman" w:cs="Times New Roman"/>
          <w:b/>
        </w:rPr>
        <w:t xml:space="preserve">allows quick </w:t>
      </w:r>
      <w:r w:rsidRPr="00BC7C96">
        <w:rPr>
          <w:rFonts w:ascii="Times New Roman" w:hAnsi="Times New Roman" w:cs="Times New Roman"/>
          <w:b/>
        </w:rPr>
        <w:t>fragmental analysis to determine conserved motifs</w:t>
      </w:r>
    </w:p>
    <w:p w14:paraId="48DC23A0" w14:textId="0C85B970" w:rsidR="002D2773" w:rsidRPr="00BC7C96" w:rsidRDefault="000319A7" w:rsidP="002D2773">
      <w:pPr>
        <w:spacing w:line="276" w:lineRule="auto"/>
        <w:jc w:val="both"/>
        <w:rPr>
          <w:rFonts w:ascii="Times New Roman" w:hAnsi="Times New Roman" w:cs="Times New Roman"/>
          <w:sz w:val="20"/>
        </w:rPr>
      </w:pPr>
      <w:r w:rsidRPr="00DE58B2">
        <w:rPr>
          <w:rFonts w:ascii="Times New Roman" w:hAnsi="Times New Roman" w:cs="Times New Roman"/>
          <w:sz w:val="20"/>
        </w:rPr>
        <w:t>We have demonstrated that applying LDA to DDA data can extract conserved patterns that are indicative of biochemically relevant substructures, thereby transforming the data to expose chemical relationships between metabolites. However, despite this transformation, the output of LDA is still complex</w:t>
      </w:r>
      <w:r w:rsidR="003A27AA" w:rsidRPr="00DE58B2">
        <w:rPr>
          <w:rFonts w:ascii="Times New Roman" w:hAnsi="Times New Roman" w:cs="Times New Roman"/>
          <w:sz w:val="20"/>
        </w:rPr>
        <w:t xml:space="preserve"> (&gt;1000 </w:t>
      </w:r>
      <w:r w:rsidR="00F50A58" w:rsidRPr="00DE58B2">
        <w:rPr>
          <w:rFonts w:ascii="Times New Roman" w:hAnsi="Times New Roman" w:cs="Times New Roman"/>
          <w:sz w:val="20"/>
        </w:rPr>
        <w:t xml:space="preserve">precursor </w:t>
      </w:r>
      <w:r w:rsidR="003A27AA" w:rsidRPr="00DE58B2">
        <w:rPr>
          <w:rFonts w:ascii="Times New Roman" w:hAnsi="Times New Roman" w:cs="Times New Roman"/>
          <w:sz w:val="20"/>
        </w:rPr>
        <w:t>ions and ~300 Mass2Motifs)</w:t>
      </w:r>
      <w:r w:rsidRPr="00DE58B2">
        <w:rPr>
          <w:rFonts w:ascii="Times New Roman" w:hAnsi="Times New Roman" w:cs="Times New Roman"/>
          <w:sz w:val="20"/>
        </w:rPr>
        <w:t>. To overcome this</w:t>
      </w:r>
      <w:r w:rsidR="003A27AA" w:rsidRPr="00DE58B2">
        <w:rPr>
          <w:rFonts w:ascii="Times New Roman" w:hAnsi="Times New Roman" w:cs="Times New Roman"/>
          <w:sz w:val="20"/>
        </w:rPr>
        <w:t>,</w:t>
      </w:r>
      <w:r w:rsidRPr="00DE58B2">
        <w:rPr>
          <w:rFonts w:ascii="Times New Roman" w:hAnsi="Times New Roman" w:cs="Times New Roman"/>
          <w:sz w:val="20"/>
        </w:rPr>
        <w:t xml:space="preserve"> MS2LDA includes a visualisation module that enables users to rapidly explore the discovered Mass2Motifs and the induced relationships between metab</w:t>
      </w:r>
      <w:r w:rsidRPr="004B4D9E">
        <w:rPr>
          <w:rFonts w:ascii="Times New Roman" w:hAnsi="Times New Roman" w:cs="Times New Roman"/>
          <w:sz w:val="20"/>
        </w:rPr>
        <w:t>olites</w:t>
      </w:r>
      <w:r>
        <w:rPr>
          <w:rFonts w:ascii="Times New Roman" w:hAnsi="Times New Roman" w:cs="Times New Roman"/>
          <w:sz w:val="20"/>
        </w:rPr>
        <w:t xml:space="preserve">. </w:t>
      </w:r>
      <w:r w:rsidR="002D2773" w:rsidRPr="00BC7C96">
        <w:rPr>
          <w:rFonts w:ascii="Times New Roman" w:hAnsi="Times New Roman" w:cs="Times New Roman"/>
          <w:sz w:val="20"/>
        </w:rPr>
        <w:t xml:space="preserve">The right panel of the MS2LDAvis environment includes two different frequency histograms that can be used to determine the conserved fragments or losses </w:t>
      </w:r>
      <w:r w:rsidR="00D92606">
        <w:rPr>
          <w:rFonts w:ascii="Times New Roman" w:hAnsi="Times New Roman" w:cs="Times New Roman"/>
          <w:sz w:val="20"/>
        </w:rPr>
        <w:t xml:space="preserve">consistently </w:t>
      </w:r>
      <w:r w:rsidR="002D2773" w:rsidRPr="00BC7C96">
        <w:rPr>
          <w:rFonts w:ascii="Times New Roman" w:hAnsi="Times New Roman" w:cs="Times New Roman"/>
          <w:sz w:val="20"/>
        </w:rPr>
        <w:t xml:space="preserve">present </w:t>
      </w:r>
      <w:r w:rsidR="00D92606">
        <w:rPr>
          <w:rFonts w:ascii="Times New Roman" w:hAnsi="Times New Roman" w:cs="Times New Roman"/>
          <w:sz w:val="20"/>
        </w:rPr>
        <w:t>in</w:t>
      </w:r>
      <w:r w:rsidR="008756CA">
        <w:rPr>
          <w:rFonts w:ascii="Times New Roman" w:hAnsi="Times New Roman" w:cs="Times New Roman"/>
          <w:sz w:val="20"/>
        </w:rPr>
        <w:t xml:space="preserve"> the spectra associated with </w:t>
      </w:r>
      <w:r w:rsidR="002D2773" w:rsidRPr="00BC7C96">
        <w:rPr>
          <w:rFonts w:ascii="Times New Roman" w:hAnsi="Times New Roman" w:cs="Times New Roman"/>
          <w:sz w:val="20"/>
        </w:rPr>
        <w:t>a Mass2Motif. These provide counts of objects of interest at Mass2Motif level and entire data</w:t>
      </w:r>
      <w:r w:rsidR="002D2773">
        <w:rPr>
          <w:rFonts w:ascii="Times New Roman" w:hAnsi="Times New Roman" w:cs="Times New Roman"/>
          <w:sz w:val="20"/>
        </w:rPr>
        <w:t xml:space="preserve"> set level, as shown in Figure 5</w:t>
      </w:r>
      <w:r w:rsidR="002D2773" w:rsidRPr="00BC7C96">
        <w:rPr>
          <w:rFonts w:ascii="Times New Roman" w:hAnsi="Times New Roman" w:cs="Times New Roman"/>
          <w:sz w:val="20"/>
        </w:rPr>
        <w:t>.</w:t>
      </w:r>
    </w:p>
    <w:p w14:paraId="404F9814" w14:textId="04C0BFF3" w:rsidR="002D2773" w:rsidRDefault="004F65D2" w:rsidP="002D2773">
      <w:pPr>
        <w:pStyle w:val="Body"/>
      </w:pPr>
      <w:r>
        <w:rPr>
          <w:noProof/>
          <w:lang w:eastAsia="en-US"/>
        </w:rPr>
        <w:lastRenderedPageBreak/>
        <mc:AlternateContent>
          <mc:Choice Requires="wps">
            <w:drawing>
              <wp:anchor distT="0" distB="0" distL="114300" distR="114300" simplePos="0" relativeHeight="251667456" behindDoc="0" locked="0" layoutInCell="1" allowOverlap="1" wp14:anchorId="1CB5F00A" wp14:editId="29B44B7D">
                <wp:simplePos x="0" y="0"/>
                <wp:positionH relativeFrom="column">
                  <wp:posOffset>2459990</wp:posOffset>
                </wp:positionH>
                <wp:positionV relativeFrom="paragraph">
                  <wp:posOffset>1497965</wp:posOffset>
                </wp:positionV>
                <wp:extent cx="186055" cy="238125"/>
                <wp:effectExtent l="0" t="0" r="0" b="3810"/>
                <wp:wrapNone/>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AE8FB6" w14:textId="77777777" w:rsidR="00C77960" w:rsidRDefault="00C77960" w:rsidP="00AF4A67">
                            <w:r>
                              <w:t>D</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margin-left:193.7pt;margin-top:117.95pt;width:14.6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" filled="f" stroked="f" strokeweight=".5pt">
                <v:textbox inset="3.6pt,,3.6pt">
                  <w:txbxContent>
                    <w:p w14:paraId="65AE8FB6" w14:textId="77777777" w:rsidR="00C77960" w:rsidRDefault="00C77960" w:rsidP="00AF4A67">
                      <w:r>
                        <w:t>D</w:t>
                      </w:r>
                    </w:p>
                  </w:txbxContent>
                </v:textbox>
              </v:shape>
            </w:pict>
          </mc:Fallback>
        </mc:AlternateContent>
      </w:r>
      <w:r>
        <w:rPr>
          <w:noProof/>
          <w:lang w:eastAsia="en-US"/>
        </w:rPr>
        <mc:AlternateContent>
          <mc:Choice Requires="wps">
            <w:drawing>
              <wp:anchor distT="0" distB="0" distL="114300" distR="114300" simplePos="0" relativeHeight="251662336" behindDoc="0" locked="0" layoutInCell="1" allowOverlap="1" wp14:anchorId="0AC65FE4" wp14:editId="3532C3C9">
                <wp:simplePos x="0" y="0"/>
                <wp:positionH relativeFrom="column">
                  <wp:posOffset>2450465</wp:posOffset>
                </wp:positionH>
                <wp:positionV relativeFrom="paragraph">
                  <wp:posOffset>-81915</wp:posOffset>
                </wp:positionV>
                <wp:extent cx="186055" cy="238125"/>
                <wp:effectExtent l="0" t="0" r="5080" b="0"/>
                <wp:wrapNone/>
                <wp:docPr id="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0B3625" w14:textId="77777777" w:rsidR="00C77960" w:rsidRDefault="00C77960" w:rsidP="00AF4A67">
                            <w:r>
                              <w:t>B</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margin-left:192.95pt;margin-top:-6.45pt;width:14.65pt;height:1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" filled="f" stroked="f" strokeweight=".5pt">
                <v:textbox inset="3.6pt,,3.6pt">
                  <w:txbxContent>
                    <w:p w14:paraId="540B3625" w14:textId="77777777" w:rsidR="00C77960" w:rsidRDefault="00C77960" w:rsidP="00AF4A67">
                      <w:r>
                        <w:t>B</w:t>
                      </w:r>
                    </w:p>
                  </w:txbxContent>
                </v:textbox>
              </v:shape>
            </w:pict>
          </mc:Fallback>
        </mc:AlternateContent>
      </w:r>
      <w:r>
        <w:rPr>
          <w:noProof/>
          <w:lang w:eastAsia="en-US"/>
        </w:rPr>
        <mc:AlternateContent>
          <mc:Choice Requires="wps">
            <w:drawing>
              <wp:anchor distT="0" distB="0" distL="114300" distR="114300" simplePos="0" relativeHeight="251656192" behindDoc="0" locked="0" layoutInCell="1" allowOverlap="1" wp14:anchorId="77596067" wp14:editId="085FDA54">
                <wp:simplePos x="0" y="0"/>
                <wp:positionH relativeFrom="column">
                  <wp:posOffset>648970</wp:posOffset>
                </wp:positionH>
                <wp:positionV relativeFrom="paragraph">
                  <wp:posOffset>-81280</wp:posOffset>
                </wp:positionV>
                <wp:extent cx="186055" cy="238125"/>
                <wp:effectExtent l="1270" t="0" r="3175" b="0"/>
                <wp:wrapNone/>
                <wp:docPr id="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5B1134" w14:textId="77777777" w:rsidR="00C77960" w:rsidRDefault="00C77960">
                            <w:r>
                              <w:t>A</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28" type="#_x0000_t202" style="position:absolute;margin-left:51.1pt;margin-top:-6.4pt;width:14.65pt;height:1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" filled="f" stroked="f" strokeweight=".5pt">
                <v:textbox inset="3.6pt,,3.6pt">
                  <w:txbxContent>
                    <w:p w14:paraId="3C5B1134" w14:textId="77777777" w:rsidR="00C77960" w:rsidRDefault="00C77960">
                      <w:r>
                        <w:t>A</w:t>
                      </w:r>
                    </w:p>
                  </w:txbxContent>
                </v:textbox>
              </v:shape>
            </w:pict>
          </mc:Fallback>
        </mc:AlternateContent>
      </w:r>
      <w:r>
        <w:rPr>
          <w:noProof/>
          <w:lang w:eastAsia="en-US"/>
        </w:rPr>
        <mc:AlternateContent>
          <mc:Choice Requires="wps">
            <w:drawing>
              <wp:anchor distT="0" distB="0" distL="114300" distR="114300" simplePos="0" relativeHeight="251664384" behindDoc="0" locked="0" layoutInCell="1" allowOverlap="1" wp14:anchorId="3AD4408F" wp14:editId="1FE72622">
                <wp:simplePos x="0" y="0"/>
                <wp:positionH relativeFrom="column">
                  <wp:posOffset>644525</wp:posOffset>
                </wp:positionH>
                <wp:positionV relativeFrom="paragraph">
                  <wp:posOffset>1488440</wp:posOffset>
                </wp:positionV>
                <wp:extent cx="186055" cy="238125"/>
                <wp:effectExtent l="0" t="2540" r="0" b="635"/>
                <wp:wrapNone/>
                <wp:docPr id="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06400BA" w14:textId="77777777" w:rsidR="00C77960" w:rsidRDefault="00C77960" w:rsidP="00AF4A67">
                            <w:r>
                              <w:t>C</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50.75pt;margin-top:117.2pt;width:14.65pt;height:1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" filled="f" stroked="f" strokeweight=".5pt">
                <v:textbox inset="3.6pt,,3.6pt">
                  <w:txbxContent>
                    <w:p w14:paraId="506400BA" w14:textId="77777777" w:rsidR="00C77960" w:rsidRDefault="00C77960" w:rsidP="00AF4A67">
                      <w:r>
                        <w:t>C</w:t>
                      </w:r>
                    </w:p>
                  </w:txbxContent>
                </v:textbox>
              </v:shape>
            </w:pict>
          </mc:Fallback>
        </mc:AlternateContent>
      </w:r>
      <w:r w:rsidR="005D7DDB">
        <w:rPr>
          <w:noProof/>
          <w:lang w:eastAsia="en-US"/>
        </w:rPr>
        <w:drawing>
          <wp:inline distT="0" distB="0" distL="0" distR="0" wp14:anchorId="7BBD9293" wp14:editId="32AD0F6F">
            <wp:extent cx="2736227" cy="27432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2736683" cy="2743657"/>
                    </a:xfrm>
                    <a:prstGeom prst="rect">
                      <a:avLst/>
                    </a:prstGeom>
                  </pic:spPr>
                </pic:pic>
              </a:graphicData>
            </a:graphic>
          </wp:inline>
        </w:drawing>
      </w:r>
    </w:p>
    <w:p w14:paraId="488A00C5" w14:textId="77777777" w:rsidR="002D2773" w:rsidRPr="0058232E" w:rsidRDefault="002D2773" w:rsidP="002D2773">
      <w:pPr>
        <w:spacing w:line="276" w:lineRule="auto"/>
        <w:jc w:val="both"/>
        <w:rPr>
          <w:rFonts w:ascii="Times New Roman" w:hAnsi="Times New Roman" w:cs="Times New Roman"/>
          <w:sz w:val="20"/>
        </w:rPr>
      </w:pPr>
      <w:r w:rsidRPr="0058232E">
        <w:rPr>
          <w:rFonts w:ascii="Times New Roman" w:hAnsi="Times New Roman" w:cs="Times New Roman"/>
          <w:sz w:val="20"/>
        </w:rPr>
        <w:t xml:space="preserve">Figure </w:t>
      </w:r>
      <w:r>
        <w:rPr>
          <w:rFonts w:ascii="Times New Roman" w:hAnsi="Times New Roman" w:cs="Times New Roman"/>
          <w:sz w:val="20"/>
        </w:rPr>
        <w:t>5</w:t>
      </w:r>
      <w:r w:rsidRPr="0058232E">
        <w:rPr>
          <w:rFonts w:ascii="Times New Roman" w:hAnsi="Times New Roman" w:cs="Times New Roman"/>
          <w:sz w:val="20"/>
        </w:rPr>
        <w:t xml:space="preserve"> –</w:t>
      </w:r>
      <w:r w:rsidR="00022793">
        <w:rPr>
          <w:rFonts w:ascii="Times New Roman" w:hAnsi="Times New Roman" w:cs="Times New Roman"/>
          <w:sz w:val="20"/>
        </w:rPr>
        <w:t xml:space="preserve"> </w:t>
      </w:r>
      <w:r w:rsidRPr="0058232E">
        <w:rPr>
          <w:rFonts w:ascii="Times New Roman" w:hAnsi="Times New Roman" w:cs="Times New Roman"/>
          <w:sz w:val="20"/>
        </w:rPr>
        <w:t>Similar set</w:t>
      </w:r>
      <w:r w:rsidR="00022793">
        <w:rPr>
          <w:rFonts w:ascii="Times New Roman" w:hAnsi="Times New Roman" w:cs="Times New Roman"/>
          <w:sz w:val="20"/>
        </w:rPr>
        <w:t>s</w:t>
      </w:r>
      <w:r w:rsidRPr="0058232E">
        <w:rPr>
          <w:rFonts w:ascii="Times New Roman" w:hAnsi="Times New Roman" w:cs="Times New Roman"/>
          <w:sz w:val="20"/>
        </w:rPr>
        <w:t xml:space="preserve"> of fragment and loss features can be seen in the </w:t>
      </w:r>
      <w:r w:rsidR="008756CA">
        <w:rPr>
          <w:rFonts w:ascii="Times New Roman" w:hAnsi="Times New Roman" w:cs="Times New Roman"/>
          <w:sz w:val="20"/>
        </w:rPr>
        <w:t xml:space="preserve">MS2LDAVis </w:t>
      </w:r>
      <w:r w:rsidRPr="0058232E">
        <w:rPr>
          <w:rFonts w:ascii="Times New Roman" w:hAnsi="Times New Roman" w:cs="Times New Roman"/>
          <w:sz w:val="20"/>
        </w:rPr>
        <w:t>‘Mass2Motif Feature Frequency’ histograms for histidine-related Mass2Motifs in the positive ionization mode of the beer1 (</w:t>
      </w:r>
      <w:r w:rsidR="00022793">
        <w:rPr>
          <w:rFonts w:ascii="Times New Roman" w:hAnsi="Times New Roman" w:cs="Times New Roman"/>
          <w:sz w:val="20"/>
        </w:rPr>
        <w:t>top</w:t>
      </w:r>
      <w:r w:rsidRPr="0058232E">
        <w:rPr>
          <w:rFonts w:ascii="Times New Roman" w:hAnsi="Times New Roman" w:cs="Times New Roman"/>
          <w:sz w:val="20"/>
        </w:rPr>
        <w:t>) and beer3 (</w:t>
      </w:r>
      <w:r w:rsidR="00022793">
        <w:rPr>
          <w:rFonts w:ascii="Times New Roman" w:hAnsi="Times New Roman" w:cs="Times New Roman"/>
          <w:sz w:val="20"/>
        </w:rPr>
        <w:t>bottom</w:t>
      </w:r>
      <w:r w:rsidRPr="0058232E">
        <w:rPr>
          <w:rFonts w:ascii="Times New Roman" w:hAnsi="Times New Roman" w:cs="Times New Roman"/>
          <w:sz w:val="20"/>
        </w:rPr>
        <w:t xml:space="preserve">) extracts. </w:t>
      </w:r>
      <w:r w:rsidR="00022793">
        <w:rPr>
          <w:rFonts w:ascii="Times New Roman" w:hAnsi="Times New Roman" w:cs="Times New Roman"/>
          <w:sz w:val="20"/>
        </w:rPr>
        <w:t xml:space="preserve">In both cases the left-hand panel shows the number of times each feature appears in spectra associated with this Mass2Motif and the right-hand panel shows the proportion (red) of the total abundance (blue) of this feature within the dataset. For example, this Mass2Motif explains the vast majority of the total abundance observed for the fragment with mass 110.0718. Conversely, although the fragment with mass 95.0608 appears often in </w:t>
      </w:r>
      <w:r w:rsidR="00AF4A67">
        <w:rPr>
          <w:rFonts w:ascii="Times New Roman" w:hAnsi="Times New Roman" w:cs="Times New Roman"/>
          <w:sz w:val="20"/>
        </w:rPr>
        <w:t xml:space="preserve">the spectra associated with </w:t>
      </w:r>
      <w:r w:rsidR="00022793">
        <w:rPr>
          <w:rFonts w:ascii="Times New Roman" w:hAnsi="Times New Roman" w:cs="Times New Roman"/>
          <w:sz w:val="20"/>
        </w:rPr>
        <w:t xml:space="preserve">this Mass2Motif, it appears widely elsewhere too. </w:t>
      </w:r>
      <w:r w:rsidRPr="0058232E">
        <w:rPr>
          <w:rFonts w:ascii="Times New Roman" w:hAnsi="Times New Roman" w:cs="Times New Roman"/>
          <w:sz w:val="20"/>
        </w:rPr>
        <w:t>Because the analyses of the four beers are done separately, the fragment masses do not match exactly from one sample to another.</w:t>
      </w:r>
      <w:r w:rsidR="00006954">
        <w:rPr>
          <w:rFonts w:ascii="Times New Roman" w:hAnsi="Times New Roman" w:cs="Times New Roman"/>
          <w:sz w:val="20"/>
        </w:rPr>
        <w:t xml:space="preserve"> The small differences in fragment masses displayed for the two different beer data sets are a result of their independent analysis, i.e., the binning during the data transformation process.</w:t>
      </w:r>
      <w:r w:rsidR="009A2599">
        <w:rPr>
          <w:rFonts w:ascii="Times New Roman" w:hAnsi="Times New Roman" w:cs="Times New Roman"/>
          <w:sz w:val="20"/>
        </w:rPr>
        <w:t xml:space="preserve"> In addition, </w:t>
      </w:r>
      <w:r w:rsidR="00D45381">
        <w:rPr>
          <w:rFonts w:ascii="Times New Roman" w:hAnsi="Times New Roman" w:cs="Times New Roman"/>
          <w:sz w:val="20"/>
        </w:rPr>
        <w:t xml:space="preserve">the low abundant and widely present fragment 56.0498 is part of the histidine-related Mass2Motif in beer3, but is not present in beer1. </w:t>
      </w:r>
    </w:p>
    <w:p w14:paraId="714C66AC" w14:textId="77777777" w:rsidR="002D2773" w:rsidRPr="0058232E" w:rsidRDefault="002D2773" w:rsidP="002D2773">
      <w:pPr>
        <w:spacing w:line="276" w:lineRule="auto"/>
        <w:jc w:val="both"/>
        <w:rPr>
          <w:rFonts w:ascii="Times New Roman" w:hAnsi="Times New Roman" w:cs="Times New Roman"/>
          <w:sz w:val="20"/>
        </w:rPr>
      </w:pPr>
    </w:p>
    <w:p w14:paraId="1B0BBDE9" w14:textId="0921A677" w:rsidR="002D2773" w:rsidRPr="0058232E" w:rsidRDefault="002D2773" w:rsidP="002D2773">
      <w:pPr>
        <w:spacing w:line="276" w:lineRule="auto"/>
        <w:jc w:val="both"/>
        <w:rPr>
          <w:rFonts w:ascii="Times New Roman" w:hAnsi="Times New Roman" w:cs="Times New Roman"/>
          <w:sz w:val="20"/>
        </w:rPr>
      </w:pPr>
      <w:r w:rsidRPr="0058232E">
        <w:rPr>
          <w:rFonts w:ascii="Times New Roman" w:hAnsi="Times New Roman" w:cs="Times New Roman"/>
          <w:sz w:val="20"/>
        </w:rPr>
        <w:t>The ‘Mass2Motif Feature Frequencies</w:t>
      </w:r>
      <w:r>
        <w:rPr>
          <w:rFonts w:ascii="Times New Roman" w:hAnsi="Times New Roman" w:cs="Times New Roman"/>
          <w:sz w:val="20"/>
        </w:rPr>
        <w:t>’ histogram (Figure 5-A, 5-</w:t>
      </w:r>
      <w:r w:rsidR="00AF4A67">
        <w:rPr>
          <w:rFonts w:ascii="Times New Roman" w:hAnsi="Times New Roman" w:cs="Times New Roman"/>
          <w:sz w:val="20"/>
        </w:rPr>
        <w:t>C</w:t>
      </w:r>
      <w:r w:rsidRPr="0058232E">
        <w:rPr>
          <w:rFonts w:ascii="Times New Roman" w:hAnsi="Times New Roman" w:cs="Times New Roman"/>
          <w:sz w:val="20"/>
        </w:rPr>
        <w:t xml:space="preserve">) displays the counts of fragmentation spectra </w:t>
      </w:r>
      <w:r w:rsidR="00B64130">
        <w:rPr>
          <w:rFonts w:ascii="Times New Roman" w:hAnsi="Times New Roman" w:cs="Times New Roman"/>
          <w:sz w:val="20"/>
        </w:rPr>
        <w:t>including</w:t>
      </w:r>
      <w:r w:rsidR="00B64130" w:rsidRPr="0058232E">
        <w:rPr>
          <w:rFonts w:ascii="Times New Roman" w:hAnsi="Times New Roman" w:cs="Times New Roman"/>
          <w:sz w:val="20"/>
        </w:rPr>
        <w:t xml:space="preserve"> </w:t>
      </w:r>
      <w:r w:rsidR="00B64130">
        <w:rPr>
          <w:rFonts w:ascii="Times New Roman" w:hAnsi="Times New Roman" w:cs="Times New Roman"/>
          <w:sz w:val="20"/>
        </w:rPr>
        <w:t xml:space="preserve">particular </w:t>
      </w:r>
      <w:r w:rsidRPr="0058232E">
        <w:rPr>
          <w:rFonts w:ascii="Times New Roman" w:hAnsi="Times New Roman" w:cs="Times New Roman"/>
          <w:sz w:val="20"/>
        </w:rPr>
        <w:t>fragment or loss features explained by th</w:t>
      </w:r>
      <w:r w:rsidR="00B64130">
        <w:rPr>
          <w:rFonts w:ascii="Times New Roman" w:hAnsi="Times New Roman" w:cs="Times New Roman"/>
          <w:sz w:val="20"/>
        </w:rPr>
        <w:t>is</w:t>
      </w:r>
      <w:r w:rsidRPr="0058232E">
        <w:rPr>
          <w:rFonts w:ascii="Times New Roman" w:hAnsi="Times New Roman" w:cs="Times New Roman"/>
          <w:sz w:val="20"/>
        </w:rPr>
        <w:t xml:space="preserve"> Mass2Motif. For example,</w:t>
      </w:r>
      <w:r>
        <w:rPr>
          <w:rFonts w:ascii="Times New Roman" w:hAnsi="Times New Roman" w:cs="Times New Roman"/>
          <w:sz w:val="20"/>
        </w:rPr>
        <w:t xml:space="preserve"> Figure 5-A and 5-</w:t>
      </w:r>
      <w:r w:rsidR="00AF4A67">
        <w:rPr>
          <w:rFonts w:ascii="Times New Roman" w:hAnsi="Times New Roman" w:cs="Times New Roman"/>
          <w:sz w:val="20"/>
        </w:rPr>
        <w:t>C</w:t>
      </w:r>
      <w:r w:rsidRPr="0058232E">
        <w:rPr>
          <w:rFonts w:ascii="Times New Roman" w:hAnsi="Times New Roman" w:cs="Times New Roman"/>
          <w:sz w:val="20"/>
        </w:rPr>
        <w:t xml:space="preserve"> shows this histogram for the Mass2Motifs related to the histidine substructure found in the beer1 and beer3 positive ionization mode data set respectively. We find very similar histidine Mass2Motifs in all four beers, with the fragments 110.0718 ([C</w:t>
      </w:r>
      <w:r w:rsidRPr="0058232E">
        <w:rPr>
          <w:rFonts w:ascii="Times New Roman" w:hAnsi="Times New Roman" w:cs="Times New Roman"/>
          <w:sz w:val="20"/>
          <w:vertAlign w:val="subscript"/>
        </w:rPr>
        <w:t>5</w:t>
      </w:r>
      <w:r w:rsidRPr="0058232E">
        <w:rPr>
          <w:rFonts w:ascii="Times New Roman" w:hAnsi="Times New Roman" w:cs="Times New Roman"/>
          <w:sz w:val="20"/>
        </w:rPr>
        <w:t>H</w:t>
      </w:r>
      <w:r w:rsidRPr="0058232E">
        <w:rPr>
          <w:rFonts w:ascii="Times New Roman" w:hAnsi="Times New Roman" w:cs="Times New Roman"/>
          <w:sz w:val="20"/>
          <w:vertAlign w:val="subscript"/>
        </w:rPr>
        <w:t>8</w:t>
      </w:r>
      <w:r w:rsidRPr="0058232E">
        <w:rPr>
          <w:rFonts w:ascii="Times New Roman" w:hAnsi="Times New Roman" w:cs="Times New Roman"/>
          <w:sz w:val="20"/>
        </w:rPr>
        <w:t>N</w:t>
      </w:r>
      <w:r w:rsidRPr="0058232E">
        <w:rPr>
          <w:rFonts w:ascii="Times New Roman" w:hAnsi="Times New Roman" w:cs="Times New Roman"/>
          <w:sz w:val="20"/>
          <w:vertAlign w:val="subscript"/>
        </w:rPr>
        <w:t>3</w:t>
      </w:r>
      <w:r w:rsidRPr="0058232E">
        <w:rPr>
          <w:rFonts w:ascii="Times New Roman" w:hAnsi="Times New Roman" w:cs="Times New Roman"/>
          <w:sz w:val="20"/>
        </w:rPr>
        <w:t>]</w:t>
      </w:r>
      <w:r w:rsidRPr="0058232E">
        <w:rPr>
          <w:rFonts w:ascii="Times New Roman" w:hAnsi="Times New Roman" w:cs="Times New Roman"/>
          <w:sz w:val="20"/>
          <w:vertAlign w:val="superscript"/>
        </w:rPr>
        <w:t>+</w:t>
      </w:r>
      <w:r w:rsidRPr="0058232E">
        <w:rPr>
          <w:rFonts w:ascii="Times New Roman" w:hAnsi="Times New Roman" w:cs="Times New Roman"/>
          <w:sz w:val="20"/>
        </w:rPr>
        <w:t>) and 93.0450 ([C</w:t>
      </w:r>
      <w:r w:rsidRPr="0058232E">
        <w:rPr>
          <w:rFonts w:ascii="Times New Roman" w:hAnsi="Times New Roman" w:cs="Times New Roman"/>
          <w:sz w:val="20"/>
          <w:vertAlign w:val="subscript"/>
        </w:rPr>
        <w:t>5</w:t>
      </w:r>
      <w:r w:rsidRPr="0058232E">
        <w:rPr>
          <w:rFonts w:ascii="Times New Roman" w:hAnsi="Times New Roman" w:cs="Times New Roman"/>
          <w:sz w:val="20"/>
        </w:rPr>
        <w:t>H</w:t>
      </w:r>
      <w:r w:rsidRPr="0058232E">
        <w:rPr>
          <w:rFonts w:ascii="Times New Roman" w:hAnsi="Times New Roman" w:cs="Times New Roman"/>
          <w:sz w:val="20"/>
          <w:vertAlign w:val="subscript"/>
        </w:rPr>
        <w:t>5</w:t>
      </w:r>
      <w:r w:rsidRPr="0058232E">
        <w:rPr>
          <w:rFonts w:ascii="Times New Roman" w:hAnsi="Times New Roman" w:cs="Times New Roman"/>
          <w:sz w:val="20"/>
        </w:rPr>
        <w:t>N</w:t>
      </w:r>
      <w:r w:rsidRPr="0058232E">
        <w:rPr>
          <w:rFonts w:ascii="Times New Roman" w:hAnsi="Times New Roman" w:cs="Times New Roman"/>
          <w:sz w:val="20"/>
          <w:vertAlign w:val="subscript"/>
        </w:rPr>
        <w:t>2</w:t>
      </w:r>
      <w:r w:rsidRPr="0058232E">
        <w:rPr>
          <w:rFonts w:ascii="Times New Roman" w:hAnsi="Times New Roman" w:cs="Times New Roman"/>
          <w:sz w:val="20"/>
        </w:rPr>
        <w:t>]</w:t>
      </w:r>
      <w:r w:rsidRPr="0058232E">
        <w:rPr>
          <w:rFonts w:ascii="Times New Roman" w:hAnsi="Times New Roman" w:cs="Times New Roman"/>
          <w:sz w:val="20"/>
          <w:vertAlign w:val="superscript"/>
        </w:rPr>
        <w:t>+</w:t>
      </w:r>
      <w:r w:rsidRPr="0058232E">
        <w:rPr>
          <w:rFonts w:ascii="Times New Roman" w:hAnsi="Times New Roman" w:cs="Times New Roman"/>
          <w:sz w:val="20"/>
        </w:rPr>
        <w:t xml:space="preserve">) m/z being most consistently present in the Mass2Motifs across all </w:t>
      </w:r>
      <w:r w:rsidRPr="00B64130">
        <w:rPr>
          <w:rFonts w:ascii="Times New Roman" w:hAnsi="Times New Roman" w:cs="Times New Roman"/>
          <w:sz w:val="20"/>
        </w:rPr>
        <w:t>four beers</w:t>
      </w:r>
      <w:r w:rsidR="00927D29" w:rsidRPr="004B4D9E">
        <w:rPr>
          <w:rFonts w:ascii="Times New Roman" w:hAnsi="Times New Roman" w:cs="Times New Roman"/>
          <w:sz w:val="20"/>
        </w:rPr>
        <w:t>, demonstrating the reproducibility of MS2LDA across independent datasets</w:t>
      </w:r>
      <w:r w:rsidR="00927D29" w:rsidRPr="00B64130">
        <w:rPr>
          <w:rFonts w:ascii="Times New Roman" w:hAnsi="Times New Roman" w:cs="Times New Roman"/>
          <w:sz w:val="20"/>
        </w:rPr>
        <w:t>.</w:t>
      </w:r>
    </w:p>
    <w:p w14:paraId="2C815D00" w14:textId="5AD5EA83" w:rsidR="002D2773" w:rsidRPr="0058232E" w:rsidRDefault="002D2773" w:rsidP="002D2773">
      <w:pPr>
        <w:spacing w:line="276" w:lineRule="auto"/>
        <w:jc w:val="both"/>
        <w:rPr>
          <w:rFonts w:ascii="Times New Roman" w:hAnsi="Times New Roman" w:cs="Times New Roman"/>
          <w:sz w:val="20"/>
        </w:rPr>
      </w:pPr>
      <w:r w:rsidRPr="0058232E">
        <w:rPr>
          <w:rFonts w:ascii="Times New Roman" w:hAnsi="Times New Roman" w:cs="Times New Roman"/>
          <w:sz w:val="20"/>
        </w:rPr>
        <w:t>On top of motif-specific views, the MS2LDAVis environment also provides the ‘Mass2Motif Global Frequencies’ histogram</w:t>
      </w:r>
      <w:r>
        <w:rPr>
          <w:rFonts w:ascii="Times New Roman" w:hAnsi="Times New Roman" w:cs="Times New Roman"/>
          <w:sz w:val="20"/>
        </w:rPr>
        <w:t xml:space="preserve"> (Figure 5-</w:t>
      </w:r>
      <w:r w:rsidR="00AF4A67">
        <w:rPr>
          <w:rFonts w:ascii="Times New Roman" w:hAnsi="Times New Roman" w:cs="Times New Roman"/>
          <w:sz w:val="20"/>
        </w:rPr>
        <w:t>B</w:t>
      </w:r>
      <w:r>
        <w:rPr>
          <w:rFonts w:ascii="Times New Roman" w:hAnsi="Times New Roman" w:cs="Times New Roman"/>
          <w:sz w:val="20"/>
        </w:rPr>
        <w:t>, 5-D)</w:t>
      </w:r>
      <w:r w:rsidRPr="0058232E">
        <w:rPr>
          <w:rFonts w:ascii="Times New Roman" w:hAnsi="Times New Roman" w:cs="Times New Roman"/>
          <w:sz w:val="20"/>
        </w:rPr>
        <w:t xml:space="preserve">, which </w:t>
      </w:r>
      <w:r w:rsidR="00B758DE">
        <w:rPr>
          <w:rFonts w:ascii="Times New Roman" w:hAnsi="Times New Roman" w:cs="Times New Roman"/>
          <w:sz w:val="20"/>
        </w:rPr>
        <w:t xml:space="preserve">visualises the </w:t>
      </w:r>
      <w:r w:rsidRPr="0058232E">
        <w:rPr>
          <w:rFonts w:ascii="Times New Roman" w:hAnsi="Times New Roman" w:cs="Times New Roman"/>
          <w:sz w:val="20"/>
        </w:rPr>
        <w:t xml:space="preserve">proportion of the global </w:t>
      </w:r>
      <w:r w:rsidR="00B758DE">
        <w:rPr>
          <w:rFonts w:ascii="Times New Roman" w:hAnsi="Times New Roman" w:cs="Times New Roman"/>
          <w:sz w:val="20"/>
        </w:rPr>
        <w:t>total intensity</w:t>
      </w:r>
      <w:r w:rsidR="00B758DE" w:rsidRPr="0058232E">
        <w:rPr>
          <w:rFonts w:ascii="Times New Roman" w:hAnsi="Times New Roman" w:cs="Times New Roman"/>
          <w:sz w:val="20"/>
        </w:rPr>
        <w:t xml:space="preserve"> </w:t>
      </w:r>
      <w:r w:rsidRPr="0058232E">
        <w:rPr>
          <w:rFonts w:ascii="Times New Roman" w:hAnsi="Times New Roman" w:cs="Times New Roman"/>
          <w:sz w:val="20"/>
        </w:rPr>
        <w:t>of the fragment or loss features</w:t>
      </w:r>
      <w:r w:rsidR="00B758DE">
        <w:rPr>
          <w:rFonts w:ascii="Times New Roman" w:hAnsi="Times New Roman" w:cs="Times New Roman"/>
          <w:sz w:val="20"/>
        </w:rPr>
        <w:t xml:space="preserve"> that</w:t>
      </w:r>
      <w:r w:rsidRPr="0058232E">
        <w:rPr>
          <w:rFonts w:ascii="Times New Roman" w:hAnsi="Times New Roman" w:cs="Times New Roman"/>
          <w:sz w:val="20"/>
        </w:rPr>
        <w:t xml:space="preserve"> is explained by this Mass2Motif. This provides an indication of how unique a fragment or loss is within the complete set of fragments or losses.</w:t>
      </w:r>
      <w:r>
        <w:rPr>
          <w:rFonts w:ascii="Times New Roman" w:hAnsi="Times New Roman" w:cs="Times New Roman"/>
          <w:sz w:val="20"/>
        </w:rPr>
        <w:t xml:space="preserve"> We see from Figures 5-</w:t>
      </w:r>
      <w:r w:rsidR="00E9608F">
        <w:rPr>
          <w:rFonts w:ascii="Times New Roman" w:hAnsi="Times New Roman" w:cs="Times New Roman"/>
          <w:sz w:val="20"/>
        </w:rPr>
        <w:t>B</w:t>
      </w:r>
      <w:r>
        <w:rPr>
          <w:rFonts w:ascii="Times New Roman" w:hAnsi="Times New Roman" w:cs="Times New Roman"/>
          <w:sz w:val="20"/>
        </w:rPr>
        <w:t xml:space="preserve"> and</w:t>
      </w:r>
      <w:r w:rsidRPr="0058232E">
        <w:rPr>
          <w:rFonts w:ascii="Times New Roman" w:hAnsi="Times New Roman" w:cs="Times New Roman"/>
          <w:sz w:val="20"/>
        </w:rPr>
        <w:t xml:space="preserve"> </w:t>
      </w:r>
      <w:r>
        <w:rPr>
          <w:rFonts w:ascii="Times New Roman" w:hAnsi="Times New Roman" w:cs="Times New Roman"/>
          <w:sz w:val="20"/>
        </w:rPr>
        <w:t>5</w:t>
      </w:r>
      <w:r w:rsidRPr="0058232E">
        <w:rPr>
          <w:rFonts w:ascii="Times New Roman" w:hAnsi="Times New Roman" w:cs="Times New Roman"/>
          <w:sz w:val="20"/>
        </w:rPr>
        <w:t>-D that globally, most of the observed fragment</w:t>
      </w:r>
      <w:r>
        <w:rPr>
          <w:rFonts w:ascii="Times New Roman" w:hAnsi="Times New Roman" w:cs="Times New Roman"/>
          <w:sz w:val="20"/>
        </w:rPr>
        <w:t>s with m/z</w:t>
      </w:r>
      <w:r w:rsidRPr="0058232E">
        <w:rPr>
          <w:rFonts w:ascii="Times New Roman" w:hAnsi="Times New Roman" w:cs="Times New Roman"/>
          <w:sz w:val="20"/>
        </w:rPr>
        <w:t xml:space="preserve"> 110.0718 ([C</w:t>
      </w:r>
      <w:r w:rsidRPr="0058232E">
        <w:rPr>
          <w:rFonts w:ascii="Times New Roman" w:hAnsi="Times New Roman" w:cs="Times New Roman"/>
          <w:sz w:val="20"/>
          <w:vertAlign w:val="subscript"/>
        </w:rPr>
        <w:t>5</w:t>
      </w:r>
      <w:r w:rsidRPr="0058232E">
        <w:rPr>
          <w:rFonts w:ascii="Times New Roman" w:hAnsi="Times New Roman" w:cs="Times New Roman"/>
          <w:sz w:val="20"/>
        </w:rPr>
        <w:t>H</w:t>
      </w:r>
      <w:r w:rsidRPr="0058232E">
        <w:rPr>
          <w:rFonts w:ascii="Times New Roman" w:hAnsi="Times New Roman" w:cs="Times New Roman"/>
          <w:sz w:val="20"/>
          <w:vertAlign w:val="subscript"/>
        </w:rPr>
        <w:t>8</w:t>
      </w:r>
      <w:r w:rsidRPr="0058232E">
        <w:rPr>
          <w:rFonts w:ascii="Times New Roman" w:hAnsi="Times New Roman" w:cs="Times New Roman"/>
          <w:sz w:val="20"/>
        </w:rPr>
        <w:t>N</w:t>
      </w:r>
      <w:r w:rsidRPr="0058232E">
        <w:rPr>
          <w:rFonts w:ascii="Times New Roman" w:hAnsi="Times New Roman" w:cs="Times New Roman"/>
          <w:sz w:val="20"/>
          <w:vertAlign w:val="subscript"/>
        </w:rPr>
        <w:t>3</w:t>
      </w:r>
      <w:r w:rsidRPr="0058232E">
        <w:rPr>
          <w:rFonts w:ascii="Times New Roman" w:hAnsi="Times New Roman" w:cs="Times New Roman"/>
          <w:sz w:val="20"/>
        </w:rPr>
        <w:t>]</w:t>
      </w:r>
      <w:r w:rsidRPr="0058232E">
        <w:rPr>
          <w:rFonts w:ascii="Times New Roman" w:hAnsi="Times New Roman" w:cs="Times New Roman"/>
          <w:sz w:val="20"/>
          <w:vertAlign w:val="superscript"/>
        </w:rPr>
        <w:t>+</w:t>
      </w:r>
      <w:r w:rsidRPr="0058232E">
        <w:rPr>
          <w:rFonts w:ascii="Times New Roman" w:hAnsi="Times New Roman" w:cs="Times New Roman"/>
          <w:sz w:val="20"/>
        </w:rPr>
        <w:t>) are explained by the histidine-related Mass2Motif</w:t>
      </w:r>
      <w:r>
        <w:rPr>
          <w:rFonts w:ascii="Times New Roman" w:hAnsi="Times New Roman" w:cs="Times New Roman"/>
          <w:sz w:val="20"/>
        </w:rPr>
        <w:t>,</w:t>
      </w:r>
      <w:r w:rsidRPr="0058232E">
        <w:rPr>
          <w:rFonts w:ascii="Times New Roman" w:hAnsi="Times New Roman" w:cs="Times New Roman"/>
          <w:sz w:val="20"/>
        </w:rPr>
        <w:t xml:space="preserve"> whereas </w:t>
      </w:r>
      <w:r>
        <w:rPr>
          <w:rFonts w:ascii="Times New Roman" w:hAnsi="Times New Roman" w:cs="Times New Roman"/>
          <w:sz w:val="20"/>
        </w:rPr>
        <w:t>only a small fraction of the mass fragments with m/z 95.0</w:t>
      </w:r>
      <w:r w:rsidR="009A2599">
        <w:rPr>
          <w:rFonts w:ascii="Times New Roman" w:hAnsi="Times New Roman" w:cs="Times New Roman"/>
          <w:sz w:val="20"/>
        </w:rPr>
        <w:t>608</w:t>
      </w:r>
      <w:r>
        <w:rPr>
          <w:rFonts w:ascii="Times New Roman" w:hAnsi="Times New Roman" w:cs="Times New Roman"/>
          <w:sz w:val="20"/>
        </w:rPr>
        <w:t xml:space="preserve"> are explained by the histidine-related Mass2Motif.</w:t>
      </w:r>
      <w:r w:rsidR="00390AD4">
        <w:rPr>
          <w:rFonts w:ascii="Times New Roman" w:hAnsi="Times New Roman" w:cs="Times New Roman"/>
          <w:sz w:val="20"/>
        </w:rPr>
        <w:t xml:space="preserve"> </w:t>
      </w:r>
      <w:r w:rsidR="00390AD4" w:rsidRPr="004B4D9E">
        <w:rPr>
          <w:rFonts w:ascii="Times New Roman" w:hAnsi="Times New Roman" w:cs="Times New Roman"/>
          <w:sz w:val="20"/>
        </w:rPr>
        <w:t xml:space="preserve">This demonstrates a key strength of MS2LDA. If we manually extracted all spectra including m/z 95.0608 we would be faced with a vast number of spectra. By learning the relationships that exist between groups of fragments and losses, MS2LDA is able to provide us with </w:t>
      </w:r>
      <w:r w:rsidR="000047BF" w:rsidRPr="004B4D9E">
        <w:rPr>
          <w:rFonts w:ascii="Times New Roman" w:hAnsi="Times New Roman" w:cs="Times New Roman"/>
          <w:sz w:val="20"/>
        </w:rPr>
        <w:t xml:space="preserve">groups of </w:t>
      </w:r>
      <w:r w:rsidR="00047190" w:rsidRPr="004B4D9E">
        <w:rPr>
          <w:rFonts w:ascii="Times New Roman" w:hAnsi="Times New Roman" w:cs="Times New Roman"/>
          <w:sz w:val="20"/>
        </w:rPr>
        <w:t>metabolites</w:t>
      </w:r>
      <w:r w:rsidR="000047BF" w:rsidRPr="004B4D9E">
        <w:rPr>
          <w:rFonts w:ascii="Times New Roman" w:hAnsi="Times New Roman" w:cs="Times New Roman"/>
          <w:sz w:val="20"/>
        </w:rPr>
        <w:t xml:space="preserve"> that are </w:t>
      </w:r>
      <w:r w:rsidR="00047190" w:rsidRPr="004B4D9E">
        <w:rPr>
          <w:rFonts w:ascii="Times New Roman" w:hAnsi="Times New Roman" w:cs="Times New Roman"/>
          <w:sz w:val="20"/>
        </w:rPr>
        <w:t xml:space="preserve">much </w:t>
      </w:r>
      <w:r w:rsidR="000047BF" w:rsidRPr="004B4D9E">
        <w:rPr>
          <w:rFonts w:ascii="Times New Roman" w:hAnsi="Times New Roman" w:cs="Times New Roman"/>
          <w:sz w:val="20"/>
        </w:rPr>
        <w:t>more likely to be chemically related</w:t>
      </w:r>
      <w:r w:rsidR="00A467E9" w:rsidRPr="004B4D9E">
        <w:rPr>
          <w:rFonts w:ascii="Times New Roman" w:hAnsi="Times New Roman" w:cs="Times New Roman"/>
          <w:sz w:val="20"/>
        </w:rPr>
        <w:t xml:space="preserve"> than spectra or metabolites collected based on the presence of one fragment only</w:t>
      </w:r>
      <w:r w:rsidR="000047BF" w:rsidRPr="004B4D9E">
        <w:rPr>
          <w:rFonts w:ascii="Times New Roman" w:hAnsi="Times New Roman" w:cs="Times New Roman"/>
          <w:sz w:val="20"/>
        </w:rPr>
        <w:t>.</w:t>
      </w:r>
    </w:p>
    <w:p w14:paraId="79D99C2B" w14:textId="5B9279D5" w:rsidR="002D2773" w:rsidRPr="0058232E" w:rsidRDefault="003545D7" w:rsidP="002D2773">
      <w:pPr>
        <w:spacing w:line="276" w:lineRule="auto"/>
        <w:jc w:val="both"/>
        <w:rPr>
          <w:rFonts w:ascii="Times New Roman" w:hAnsi="Times New Roman" w:cs="Times New Roman"/>
          <w:sz w:val="20"/>
        </w:rPr>
      </w:pPr>
      <w:r>
        <w:rPr>
          <w:rFonts w:ascii="Times New Roman" w:hAnsi="Times New Roman" w:cs="Times New Roman"/>
          <w:sz w:val="20"/>
        </w:rPr>
        <w:t>Small differences in the Mass2Motif-related fragment mass values were observed between different beers</w:t>
      </w:r>
      <w:r w:rsidR="002D2773">
        <w:rPr>
          <w:rFonts w:ascii="Times New Roman" w:hAnsi="Times New Roman" w:cs="Times New Roman"/>
          <w:sz w:val="20"/>
        </w:rPr>
        <w:t>. This can be explained by the four independent LDA m</w:t>
      </w:r>
      <w:r>
        <w:rPr>
          <w:rFonts w:ascii="Times New Roman" w:hAnsi="Times New Roman" w:cs="Times New Roman"/>
          <w:sz w:val="20"/>
        </w:rPr>
        <w:t xml:space="preserve">odels that were run each with </w:t>
      </w:r>
      <w:r w:rsidR="002D2773">
        <w:rPr>
          <w:rFonts w:ascii="Times New Roman" w:hAnsi="Times New Roman" w:cs="Times New Roman"/>
          <w:sz w:val="20"/>
        </w:rPr>
        <w:t xml:space="preserve">different </w:t>
      </w:r>
      <w:r>
        <w:rPr>
          <w:rFonts w:ascii="Times New Roman" w:hAnsi="Times New Roman" w:cs="Times New Roman"/>
          <w:sz w:val="20"/>
        </w:rPr>
        <w:t>experimental data</w:t>
      </w:r>
      <w:r w:rsidR="002D2773">
        <w:rPr>
          <w:rFonts w:ascii="Times New Roman" w:hAnsi="Times New Roman" w:cs="Times New Roman"/>
          <w:sz w:val="20"/>
        </w:rPr>
        <w:t xml:space="preserve"> as </w:t>
      </w:r>
      <w:r w:rsidR="002D2773">
        <w:rPr>
          <w:rFonts w:ascii="Times New Roman" w:hAnsi="Times New Roman" w:cs="Times New Roman"/>
          <w:sz w:val="20"/>
        </w:rPr>
        <w:lastRenderedPageBreak/>
        <w:t>starting point.</w:t>
      </w:r>
      <w:r>
        <w:rPr>
          <w:rFonts w:ascii="Times New Roman" w:hAnsi="Times New Roman" w:cs="Times New Roman"/>
          <w:sz w:val="20"/>
        </w:rPr>
        <w:t xml:space="preserve"> This is also the reason for the differences in fragment and loss composition of the Mass2Motif related to the same histidine substructure.</w:t>
      </w:r>
      <w:r w:rsidR="002D2773">
        <w:rPr>
          <w:rFonts w:ascii="Times New Roman" w:hAnsi="Times New Roman" w:cs="Times New Roman"/>
          <w:sz w:val="20"/>
        </w:rPr>
        <w:t xml:space="preserve"> Nevertheless,</w:t>
      </w:r>
      <w:r w:rsidR="002D2773" w:rsidRPr="0058232E">
        <w:rPr>
          <w:rFonts w:ascii="Times New Roman" w:hAnsi="Times New Roman" w:cs="Times New Roman"/>
          <w:sz w:val="20"/>
        </w:rPr>
        <w:t xml:space="preserve"> remarkably similar patterns were found</w:t>
      </w:r>
      <w:r w:rsidR="002D2773">
        <w:rPr>
          <w:rFonts w:ascii="Times New Roman" w:hAnsi="Times New Roman" w:cs="Times New Roman"/>
          <w:sz w:val="20"/>
        </w:rPr>
        <w:t xml:space="preserve"> across the four beers, </w:t>
      </w:r>
      <w:r w:rsidR="002D2773" w:rsidRPr="0058232E">
        <w:rPr>
          <w:rFonts w:ascii="Times New Roman" w:hAnsi="Times New Roman" w:cs="Times New Roman"/>
          <w:sz w:val="20"/>
        </w:rPr>
        <w:t>suggest</w:t>
      </w:r>
      <w:r w:rsidR="002D2773">
        <w:rPr>
          <w:rFonts w:ascii="Times New Roman" w:hAnsi="Times New Roman" w:cs="Times New Roman"/>
          <w:sz w:val="20"/>
        </w:rPr>
        <w:t>ing</w:t>
      </w:r>
      <w:r w:rsidR="002D2773" w:rsidRPr="0058232E">
        <w:rPr>
          <w:rFonts w:ascii="Times New Roman" w:hAnsi="Times New Roman" w:cs="Times New Roman"/>
          <w:sz w:val="20"/>
        </w:rPr>
        <w:t xml:space="preserve"> the presence of histidine substructures in the associated fragmentation spectra. This illustrates how the MS2LDA workflow facilitates quick determinations of key mass fragments or neutral losses that co-occur in mass fragmental data sets. </w:t>
      </w:r>
    </w:p>
    <w:p w14:paraId="2C490F4A" w14:textId="77777777" w:rsidR="002D2773" w:rsidRPr="0087339A" w:rsidRDefault="002D2773" w:rsidP="002D2773">
      <w:pPr>
        <w:spacing w:line="276" w:lineRule="auto"/>
        <w:rPr>
          <w:rFonts w:ascii="Times New Roman" w:hAnsi="Times New Roman" w:cs="Times New Roman"/>
          <w:sz w:val="20"/>
          <w:szCs w:val="20"/>
        </w:rPr>
      </w:pPr>
      <w:r>
        <w:rPr>
          <w:rFonts w:ascii="Times New Roman" w:hAnsi="Times New Roman" w:cs="Times New Roman"/>
          <w:b/>
          <w:sz w:val="20"/>
          <w:szCs w:val="20"/>
        </w:rPr>
        <w:t>3.1.4</w:t>
      </w:r>
      <w:r w:rsidRPr="0087339A">
        <w:rPr>
          <w:rFonts w:ascii="Times New Roman" w:hAnsi="Times New Roman" w:cs="Times New Roman"/>
          <w:b/>
          <w:sz w:val="20"/>
          <w:szCs w:val="20"/>
        </w:rPr>
        <w:t xml:space="preserve"> Mass2Motifs </w:t>
      </w:r>
      <w:r>
        <w:rPr>
          <w:rFonts w:ascii="Times New Roman" w:hAnsi="Times New Roman" w:cs="Times New Roman"/>
          <w:b/>
          <w:sz w:val="20"/>
          <w:szCs w:val="20"/>
        </w:rPr>
        <w:t>aid</w:t>
      </w:r>
      <w:r w:rsidRPr="0087339A">
        <w:rPr>
          <w:rFonts w:ascii="Times New Roman" w:hAnsi="Times New Roman" w:cs="Times New Roman"/>
          <w:b/>
          <w:sz w:val="20"/>
          <w:szCs w:val="20"/>
        </w:rPr>
        <w:t xml:space="preserve"> in classification and annotation of metabolites</w:t>
      </w:r>
    </w:p>
    <w:p w14:paraId="7544CBA6" w14:textId="6B1BC4CF" w:rsidR="00E66C84" w:rsidRPr="00BC7C96" w:rsidDel="00E43395" w:rsidRDefault="002D2773" w:rsidP="00E66C84">
      <w:pPr>
        <w:spacing w:line="276" w:lineRule="auto"/>
        <w:jc w:val="both"/>
        <w:rPr>
          <w:del w:id="30" w:author="Justin van der Hooft" w:date="2016-02-12T11:38:00Z"/>
          <w:rFonts w:ascii="Times New Roman" w:hAnsi="Times New Roman" w:cs="Times New Roman"/>
          <w:bCs/>
          <w:sz w:val="20"/>
          <w:szCs w:val="20"/>
        </w:rPr>
      </w:pPr>
      <w:r w:rsidRPr="0087339A">
        <w:rPr>
          <w:rFonts w:ascii="Times New Roman" w:hAnsi="Times New Roman" w:cs="Times New Roman"/>
          <w:sz w:val="20"/>
          <w:szCs w:val="20"/>
        </w:rPr>
        <w:t>The structurally annotated Mass2Motifs can aid in the metabolite annotation step. Instead of a spectrum-by-spectrum comparison to reference MS2 spectra, MS2LDA automatically assigns the concurring patterns to spectra in the complete data set. In the beer extracts, on average 7</w:t>
      </w:r>
      <w:r w:rsidR="006D7E2C">
        <w:rPr>
          <w:rFonts w:ascii="Times New Roman" w:hAnsi="Times New Roman" w:cs="Times New Roman"/>
          <w:sz w:val="20"/>
          <w:szCs w:val="20"/>
        </w:rPr>
        <w:t>3</w:t>
      </w:r>
      <w:r w:rsidRPr="0087339A">
        <w:rPr>
          <w:rFonts w:ascii="Times New Roman" w:hAnsi="Times New Roman" w:cs="Times New Roman"/>
          <w:sz w:val="20"/>
          <w:szCs w:val="20"/>
        </w:rPr>
        <w:t>% of the fragmented MS1 features are explained by at least one of the structurally annotated Mass2Motifs</w:t>
      </w:r>
      <w:r w:rsidR="003324E5">
        <w:rPr>
          <w:rFonts w:ascii="Times New Roman" w:hAnsi="Times New Roman" w:cs="Times New Roman"/>
          <w:sz w:val="20"/>
          <w:szCs w:val="20"/>
        </w:rPr>
        <w:t xml:space="preserve"> </w:t>
      </w:r>
      <w:r w:rsidR="003324E5" w:rsidRPr="00D45381">
        <w:rPr>
          <w:rFonts w:ascii="Times New Roman" w:hAnsi="Times New Roman" w:cs="Times New Roman"/>
          <w:sz w:val="20"/>
          <w:szCs w:val="20"/>
        </w:rPr>
        <w:t>(see also Su</w:t>
      </w:r>
      <w:r w:rsidR="000A109E" w:rsidRPr="00D45381">
        <w:rPr>
          <w:rFonts w:ascii="Times New Roman" w:hAnsi="Times New Roman" w:cs="Times New Roman"/>
          <w:sz w:val="20"/>
          <w:szCs w:val="20"/>
        </w:rPr>
        <w:t>pporting Information section 5.1</w:t>
      </w:r>
      <w:r w:rsidR="003324E5" w:rsidRPr="00D45381">
        <w:rPr>
          <w:rFonts w:ascii="Times New Roman" w:hAnsi="Times New Roman" w:cs="Times New Roman"/>
          <w:sz w:val="20"/>
          <w:szCs w:val="20"/>
        </w:rPr>
        <w:t>)</w:t>
      </w:r>
      <w:r w:rsidRPr="00D45381">
        <w:rPr>
          <w:rFonts w:ascii="Times New Roman" w:hAnsi="Times New Roman" w:cs="Times New Roman"/>
          <w:sz w:val="20"/>
          <w:szCs w:val="20"/>
        </w:rPr>
        <w:t xml:space="preserve">. This </w:t>
      </w:r>
      <w:r w:rsidR="0030630D">
        <w:rPr>
          <w:rFonts w:ascii="Times New Roman" w:hAnsi="Times New Roman" w:cs="Times New Roman"/>
          <w:sz w:val="20"/>
          <w:szCs w:val="20"/>
        </w:rPr>
        <w:t>suggests that a large</w:t>
      </w:r>
      <w:r w:rsidRPr="00D45381">
        <w:rPr>
          <w:rFonts w:ascii="Times New Roman" w:hAnsi="Times New Roman" w:cs="Times New Roman"/>
          <w:sz w:val="20"/>
          <w:szCs w:val="20"/>
        </w:rPr>
        <w:t xml:space="preserve"> percentage of metabolites can</w:t>
      </w:r>
      <w:r w:rsidR="0030630D">
        <w:rPr>
          <w:rFonts w:ascii="Times New Roman" w:hAnsi="Times New Roman" w:cs="Times New Roman"/>
          <w:sz w:val="20"/>
          <w:szCs w:val="20"/>
        </w:rPr>
        <w:t xml:space="preserve"> be</w:t>
      </w:r>
      <w:r w:rsidRPr="00D45381">
        <w:rPr>
          <w:rFonts w:ascii="Times New Roman" w:hAnsi="Times New Roman" w:cs="Times New Roman"/>
          <w:sz w:val="20"/>
          <w:szCs w:val="20"/>
        </w:rPr>
        <w:t xml:space="preserve"> </w:t>
      </w:r>
      <w:r w:rsidR="002A47A8">
        <w:rPr>
          <w:rFonts w:ascii="Times New Roman" w:hAnsi="Times New Roman" w:cs="Times New Roman"/>
          <w:sz w:val="20"/>
          <w:szCs w:val="20"/>
        </w:rPr>
        <w:t xml:space="preserve">automatically </w:t>
      </w:r>
      <w:r w:rsidRPr="0087339A">
        <w:rPr>
          <w:rFonts w:ascii="Times New Roman" w:hAnsi="Times New Roman" w:cs="Times New Roman"/>
          <w:sz w:val="20"/>
          <w:szCs w:val="20"/>
        </w:rPr>
        <w:t>classif</w:t>
      </w:r>
      <w:r w:rsidR="0030630D">
        <w:rPr>
          <w:rFonts w:ascii="Times New Roman" w:hAnsi="Times New Roman" w:cs="Times New Roman"/>
          <w:sz w:val="20"/>
          <w:szCs w:val="20"/>
        </w:rPr>
        <w:t>ied</w:t>
      </w:r>
      <w:r w:rsidR="003324E5">
        <w:rPr>
          <w:rFonts w:ascii="Times New Roman" w:hAnsi="Times New Roman" w:cs="Times New Roman"/>
          <w:sz w:val="20"/>
          <w:szCs w:val="20"/>
        </w:rPr>
        <w:t xml:space="preserve"> </w:t>
      </w:r>
      <w:r w:rsidR="002A47A8">
        <w:rPr>
          <w:rFonts w:ascii="Times New Roman" w:hAnsi="Times New Roman" w:cs="Times New Roman"/>
          <w:sz w:val="20"/>
          <w:szCs w:val="20"/>
        </w:rPr>
        <w:t xml:space="preserve">according to function </w:t>
      </w:r>
      <w:r w:rsidR="003324E5">
        <w:rPr>
          <w:rFonts w:ascii="Times New Roman" w:hAnsi="Times New Roman" w:cs="Times New Roman"/>
          <w:sz w:val="20"/>
          <w:szCs w:val="20"/>
        </w:rPr>
        <w:t>(based on presence of functional groups or as a part of biological pathways)</w:t>
      </w:r>
      <w:r w:rsidR="002A47A8">
        <w:rPr>
          <w:rFonts w:ascii="Times New Roman" w:hAnsi="Times New Roman" w:cs="Times New Roman"/>
          <w:sz w:val="20"/>
          <w:szCs w:val="20"/>
        </w:rPr>
        <w:t>.</w:t>
      </w:r>
      <w:r w:rsidR="00E66C84">
        <w:rPr>
          <w:rFonts w:ascii="Times New Roman" w:hAnsi="Times New Roman" w:cs="Times New Roman"/>
          <w:sz w:val="20"/>
          <w:szCs w:val="20"/>
        </w:rPr>
        <w:t xml:space="preserve"> </w:t>
      </w:r>
      <w:r w:rsidR="00E66C84" w:rsidRPr="008D7BD9">
        <w:rPr>
          <w:rFonts w:ascii="Times New Roman" w:hAnsi="Times New Roman" w:cs="Times New Roman"/>
          <w:bCs/>
          <w:sz w:val="20"/>
          <w:szCs w:val="20"/>
        </w:rPr>
        <w:t>To provide additional insight, we performed spectral matching</w:t>
      </w:r>
      <w:r w:rsidR="00E66C84">
        <w:rPr>
          <w:rFonts w:ascii="Times New Roman" w:hAnsi="Times New Roman" w:cs="Times New Roman"/>
          <w:bCs/>
          <w:sz w:val="20"/>
          <w:szCs w:val="20"/>
        </w:rPr>
        <w:t xml:space="preserve"> for the ferulic acid related spectra</w:t>
      </w:r>
      <w:r w:rsidR="00E66C84" w:rsidRPr="008D7BD9">
        <w:rPr>
          <w:rFonts w:ascii="Times New Roman" w:hAnsi="Times New Roman" w:cs="Times New Roman"/>
          <w:bCs/>
          <w:sz w:val="20"/>
          <w:szCs w:val="20"/>
        </w:rPr>
        <w:t xml:space="preserve"> </w:t>
      </w:r>
      <w:r w:rsidR="00E66C84">
        <w:rPr>
          <w:rFonts w:ascii="Times New Roman" w:hAnsi="Times New Roman" w:cs="Times New Roman"/>
          <w:bCs/>
          <w:sz w:val="20"/>
          <w:szCs w:val="20"/>
        </w:rPr>
        <w:t>using</w:t>
      </w:r>
      <w:r w:rsidR="00E66C84" w:rsidRPr="008D7BD9">
        <w:rPr>
          <w:rFonts w:ascii="Times New Roman" w:hAnsi="Times New Roman" w:cs="Times New Roman"/>
          <w:bCs/>
          <w:sz w:val="20"/>
          <w:szCs w:val="20"/>
        </w:rPr>
        <w:t xml:space="preserve"> both the Nist MS/MS database for small molecules (</w:t>
      </w:r>
      <w:r w:rsidR="00E66C84" w:rsidRPr="001A1C1A">
        <w:rPr>
          <w:rFonts w:ascii="Times New Roman" w:hAnsi="Times New Roman" w:cs="Times New Roman"/>
          <w:bCs/>
          <w:sz w:val="20"/>
          <w:szCs w:val="20"/>
        </w:rPr>
        <w:t>http://chemdata.nist.gov/mass-spc/msms-search/</w:t>
      </w:r>
      <w:r w:rsidR="00E66C84" w:rsidRPr="008D7BD9">
        <w:rPr>
          <w:rFonts w:ascii="Times New Roman" w:hAnsi="Times New Roman" w:cs="Times New Roman"/>
          <w:bCs/>
          <w:sz w:val="20"/>
          <w:szCs w:val="20"/>
        </w:rPr>
        <w:t xml:space="preserve"> ) and MassBank </w:t>
      </w:r>
      <w:r w:rsidR="00E66C84" w:rsidRPr="008D7BD9">
        <w:rPr>
          <w:rFonts w:ascii="Times New Roman" w:hAnsi="Times New Roman" w:cs="Times New Roman"/>
          <w:bCs/>
          <w:sz w:val="20"/>
          <w:szCs w:val="20"/>
        </w:rPr>
        <w:fldChar w:fldCharType="begin">
          <w:fldData xml:space="preserve">PEVuZE5vdGU+PENpdGU+PEF1dGhvcj5Ib3JhaTwvQXV0aG9yPjxZZWFyPjIwMTA8L1llYXI+PFJl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</w:fldData>
        </w:fldChar>
      </w:r>
      <w:r w:rsidR="00E66C84" w:rsidRPr="008D7BD9">
        <w:rPr>
          <w:rFonts w:ascii="Times New Roman" w:hAnsi="Times New Roman" w:cs="Times New Roman"/>
          <w:bCs/>
          <w:sz w:val="20"/>
          <w:szCs w:val="20"/>
        </w:rPr>
        <w:instrText xml:space="preserve"> ADDIN EN.CITE </w:instrText>
      </w:r>
      <w:r w:rsidR="00E66C84" w:rsidRPr="008D7BD9">
        <w:rPr>
          <w:rFonts w:ascii="Times New Roman" w:hAnsi="Times New Roman" w:cs="Times New Roman"/>
          <w:bCs/>
          <w:sz w:val="20"/>
          <w:szCs w:val="20"/>
        </w:rPr>
        <w:fldChar w:fldCharType="begin">
          <w:fldData xml:space="preserve">PEVuZE5vdGU+PENpdGU+PEF1dGhvcj5Ib3JhaTwvQXV0aG9yPjxZZWFyPjIwMTA8L1llYXI+PFJl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</w:fldData>
        </w:fldChar>
      </w:r>
      <w:r w:rsidR="00E66C84" w:rsidRPr="008D7BD9">
        <w:rPr>
          <w:rFonts w:ascii="Times New Roman" w:hAnsi="Times New Roman" w:cs="Times New Roman"/>
          <w:bCs/>
          <w:sz w:val="20"/>
          <w:szCs w:val="20"/>
        </w:rPr>
        <w:instrText xml:space="preserve"> ADDIN EN.CITE.DATA </w:instrText>
      </w:r>
      <w:r w:rsidR="00E66C84" w:rsidRPr="008D7BD9">
        <w:rPr>
          <w:rFonts w:ascii="Times New Roman" w:hAnsi="Times New Roman" w:cs="Times New Roman"/>
          <w:bCs/>
          <w:sz w:val="20"/>
          <w:szCs w:val="20"/>
        </w:rPr>
      </w:r>
      <w:r w:rsidR="00E66C84" w:rsidRPr="008D7BD9">
        <w:rPr>
          <w:rFonts w:ascii="Times New Roman" w:hAnsi="Times New Roman" w:cs="Times New Roman"/>
          <w:bCs/>
          <w:sz w:val="20"/>
          <w:szCs w:val="20"/>
        </w:rPr>
        <w:fldChar w:fldCharType="end"/>
      </w:r>
      <w:r w:rsidR="00E66C84" w:rsidRPr="008D7BD9">
        <w:rPr>
          <w:rFonts w:ascii="Times New Roman" w:hAnsi="Times New Roman" w:cs="Times New Roman"/>
          <w:bCs/>
          <w:sz w:val="20"/>
          <w:szCs w:val="20"/>
        </w:rPr>
      </w:r>
      <w:r w:rsidR="00E66C84" w:rsidRPr="008D7BD9">
        <w:rPr>
          <w:rFonts w:ascii="Times New Roman" w:hAnsi="Times New Roman" w:cs="Times New Roman"/>
          <w:bCs/>
          <w:sz w:val="20"/>
          <w:szCs w:val="20"/>
        </w:rPr>
        <w:fldChar w:fldCharType="separate"/>
      </w:r>
      <w:r w:rsidR="00E66C84" w:rsidRPr="008D7BD9">
        <w:rPr>
          <w:rFonts w:ascii="Times New Roman" w:hAnsi="Times New Roman" w:cs="Times New Roman"/>
          <w:bCs/>
          <w:noProof/>
          <w:sz w:val="20"/>
          <w:szCs w:val="20"/>
        </w:rPr>
        <w:t>[7]</w:t>
      </w:r>
      <w:r w:rsidR="00E66C84" w:rsidRPr="008D7BD9">
        <w:rPr>
          <w:rFonts w:ascii="Times New Roman" w:hAnsi="Times New Roman" w:cs="Times New Roman"/>
          <w:bCs/>
          <w:sz w:val="20"/>
          <w:szCs w:val="20"/>
        </w:rPr>
        <w:fldChar w:fldCharType="end"/>
      </w:r>
      <w:r w:rsidR="00E66C84" w:rsidRPr="008D7BD9">
        <w:rPr>
          <w:rFonts w:ascii="Times New Roman" w:hAnsi="Times New Roman" w:cs="Times New Roman"/>
          <w:bCs/>
          <w:sz w:val="20"/>
          <w:szCs w:val="20"/>
        </w:rPr>
        <w:t xml:space="preserve">. </w:t>
      </w:r>
      <w:r w:rsidR="00E66C84">
        <w:rPr>
          <w:rFonts w:ascii="Times New Roman" w:hAnsi="Times New Roman" w:cs="Times New Roman"/>
          <w:bCs/>
          <w:sz w:val="20"/>
          <w:szCs w:val="20"/>
        </w:rPr>
        <w:t>This</w:t>
      </w:r>
      <w:r w:rsidR="00E66C84" w:rsidRPr="008D7BD9">
        <w:rPr>
          <w:rFonts w:ascii="Times New Roman" w:hAnsi="Times New Roman" w:cs="Times New Roman"/>
          <w:bCs/>
          <w:sz w:val="20"/>
          <w:szCs w:val="20"/>
        </w:rPr>
        <w:t xml:space="preserve"> did not return any ferulic acid-related hits. Moreover, out of 7 annotated metabolites explained by Mass2Motif 19 (ferulic acid substructure), only one resulted in a ferulic acid-related hit (see Supporting Information, </w:t>
      </w:r>
      <w:r w:rsidR="00E66C84">
        <w:rPr>
          <w:rFonts w:ascii="Times New Roman" w:hAnsi="Times New Roman" w:cs="Times New Roman"/>
          <w:bCs/>
          <w:sz w:val="20"/>
          <w:szCs w:val="20"/>
        </w:rPr>
        <w:t>Section 5.4</w:t>
      </w:r>
      <w:r w:rsidR="00E66C84" w:rsidRPr="008D7BD9">
        <w:rPr>
          <w:rFonts w:ascii="Times New Roman" w:hAnsi="Times New Roman" w:cs="Times New Roman"/>
          <w:bCs/>
          <w:sz w:val="20"/>
          <w:szCs w:val="20"/>
        </w:rPr>
        <w:t>). Similarly, the beer metabolites explained by Mass2Motifs related to histidine, tyrosine, and tryptophan were subjected to spectral matching. In total, 33 metabolites were annotated using MS2LDA, of which 15 showed hits related to the annotated Mass2Motif substructure, including 7 correct matches. These results demonstrate how MS2LDA effectively recognizes core substructures in mass spectral data and can serve as aid in classification and annotation of metabolites.</w:t>
      </w:r>
      <w:r w:rsidR="00E66C84">
        <w:rPr>
          <w:rFonts w:ascii="Times New Roman" w:hAnsi="Times New Roman" w:cs="Times New Roman"/>
          <w:bCs/>
          <w:sz w:val="20"/>
          <w:szCs w:val="20"/>
        </w:rPr>
        <w:t xml:space="preserve"> Critically, it does this by matching only small portions of the spectra (substructures) rather than relying on complete spectral matches.</w:t>
      </w:r>
      <w:r w:rsidR="0051525A">
        <w:rPr>
          <w:rFonts w:ascii="Times New Roman" w:hAnsi="Times New Roman" w:cs="Times New Roman"/>
          <w:bCs/>
          <w:sz w:val="20"/>
          <w:szCs w:val="20"/>
        </w:rPr>
        <w:t xml:space="preserve"> </w:t>
      </w:r>
      <w:ins w:id="31" w:author="Justin van der Hooft" w:date="2016-02-12T11:37:00Z">
        <w:r w:rsidR="0051525A">
          <w:rPr>
            <w:rFonts w:ascii="Times New Roman" w:hAnsi="Times New Roman" w:cs="Times New Roman"/>
            <w:bCs/>
            <w:sz w:val="20"/>
            <w:szCs w:val="20"/>
          </w:rPr>
          <w:t>Thus, f</w:t>
        </w:r>
      </w:ins>
      <w:ins w:id="32" w:author="Justin van der Hooft" w:date="2016-02-12T11:36:00Z">
        <w:r w:rsidR="0051525A">
          <w:rPr>
            <w:rFonts w:ascii="Times New Roman" w:hAnsi="Times New Roman" w:cs="Times New Roman"/>
            <w:bCs/>
            <w:sz w:val="20"/>
            <w:szCs w:val="20"/>
          </w:rPr>
          <w:t>or this subset of Mass2Motifs, spectral matching allows classification of 45% of the metabolites that were member of one of the four Mass2Motifs</w:t>
        </w:r>
      </w:ins>
      <w:ins w:id="33" w:author="Justin van der Hooft" w:date="2016-02-12T11:37:00Z">
        <w:r w:rsidR="0051525A">
          <w:rPr>
            <w:rFonts w:ascii="Times New Roman" w:hAnsi="Times New Roman" w:cs="Times New Roman"/>
            <w:bCs/>
            <w:sz w:val="20"/>
            <w:szCs w:val="20"/>
          </w:rPr>
          <w:t xml:space="preserve"> and could so be classified by MS2LDA</w:t>
        </w:r>
      </w:ins>
      <w:ins w:id="34" w:author="Justin van der Hooft" w:date="2016-02-12T11:36:00Z">
        <w:r w:rsidR="0051525A">
          <w:rPr>
            <w:rFonts w:ascii="Times New Roman" w:hAnsi="Times New Roman" w:cs="Times New Roman"/>
            <w:bCs/>
            <w:sz w:val="20"/>
            <w:szCs w:val="20"/>
          </w:rPr>
          <w:t>.</w:t>
        </w:r>
      </w:ins>
      <w:ins w:id="35" w:author="Justin van der Hooft" w:date="2016-02-12T11:37:00Z">
        <w:r w:rsidR="0051525A">
          <w:rPr>
            <w:rFonts w:ascii="Times New Roman" w:hAnsi="Times New Roman" w:cs="Times New Roman"/>
            <w:bCs/>
            <w:sz w:val="20"/>
            <w:szCs w:val="20"/>
          </w:rPr>
          <w:t xml:space="preserve"> In addition, MS2LDA can find chemical relationships such as the presence of a free </w:t>
        </w:r>
      </w:ins>
      <w:ins w:id="36" w:author="Justin van der Hooft" w:date="2016-02-12T11:38:00Z">
        <w:r w:rsidR="0051525A">
          <w:rPr>
            <w:rFonts w:ascii="Times New Roman" w:hAnsi="Times New Roman" w:cs="Times New Roman"/>
            <w:bCs/>
            <w:sz w:val="20"/>
            <w:szCs w:val="20"/>
          </w:rPr>
          <w:t>carboxylic</w:t>
        </w:r>
      </w:ins>
      <w:ins w:id="37" w:author="Justin van der Hooft" w:date="2016-02-12T11:37:00Z">
        <w:r w:rsidR="0051525A">
          <w:rPr>
            <w:rFonts w:ascii="Times New Roman" w:hAnsi="Times New Roman" w:cs="Times New Roman"/>
            <w:bCs/>
            <w:sz w:val="20"/>
            <w:szCs w:val="20"/>
          </w:rPr>
          <w:t xml:space="preserve"> </w:t>
        </w:r>
      </w:ins>
      <w:ins w:id="38" w:author="Justin van der Hooft" w:date="2016-02-12T11:38:00Z">
        <w:r w:rsidR="0051525A">
          <w:rPr>
            <w:rFonts w:ascii="Times New Roman" w:hAnsi="Times New Roman" w:cs="Times New Roman"/>
            <w:bCs/>
            <w:sz w:val="20"/>
            <w:szCs w:val="20"/>
          </w:rPr>
          <w:t>acid group</w:t>
        </w:r>
      </w:ins>
      <w:ins w:id="39" w:author="Justin van der Hooft" w:date="2016-02-12T11:47:00Z">
        <w:r w:rsidR="00E43395">
          <w:rPr>
            <w:rFonts w:ascii="Times New Roman" w:hAnsi="Times New Roman" w:cs="Times New Roman"/>
            <w:bCs/>
            <w:sz w:val="20"/>
            <w:szCs w:val="20"/>
          </w:rPr>
          <w:t xml:space="preserve"> (neutral loss based)</w:t>
        </w:r>
      </w:ins>
      <w:ins w:id="40" w:author="Justin van der Hooft" w:date="2016-02-12T11:38:00Z">
        <w:r w:rsidR="0051525A">
          <w:rPr>
            <w:rFonts w:ascii="Times New Roman" w:hAnsi="Times New Roman" w:cs="Times New Roman"/>
            <w:bCs/>
            <w:sz w:val="20"/>
            <w:szCs w:val="20"/>
          </w:rPr>
          <w:t xml:space="preserve"> which </w:t>
        </w:r>
        <w:r w:rsidR="00E43395">
          <w:rPr>
            <w:rFonts w:ascii="Times New Roman" w:hAnsi="Times New Roman" w:cs="Times New Roman"/>
            <w:bCs/>
            <w:sz w:val="20"/>
            <w:szCs w:val="20"/>
          </w:rPr>
          <w:t>spectral matching is</w:t>
        </w:r>
        <w:r w:rsidR="0051525A">
          <w:rPr>
            <w:rFonts w:ascii="Times New Roman" w:hAnsi="Times New Roman" w:cs="Times New Roman"/>
            <w:bCs/>
            <w:sz w:val="20"/>
            <w:szCs w:val="20"/>
          </w:rPr>
          <w:t xml:space="preserve"> unable to</w:t>
        </w:r>
        <w:r w:rsidR="00E43395">
          <w:rPr>
            <w:rFonts w:ascii="Times New Roman" w:hAnsi="Times New Roman" w:cs="Times New Roman"/>
            <w:bCs/>
            <w:sz w:val="20"/>
            <w:szCs w:val="20"/>
          </w:rPr>
          <w:t xml:space="preserve"> do. </w:t>
        </w:r>
      </w:ins>
    </w:p>
    <w:p w14:paraId="09DC527E" w14:textId="0D477BF0" w:rsidR="002D2773" w:rsidRPr="0087339A" w:rsidRDefault="0030630D" w:rsidP="002D2773">
      <w:pPr>
        <w:spacing w:line="276" w:lineRule="auto"/>
        <w:jc w:val="both"/>
        <w:rPr>
          <w:rFonts w:ascii="Times New Roman" w:hAnsi="Times New Roman" w:cs="Times New Roman"/>
          <w:sz w:val="20"/>
          <w:szCs w:val="20"/>
        </w:rPr>
      </w:pPr>
      <w:del w:id="41" w:author="Justin van der Hooft" w:date="2016-02-12T11:36:00Z">
        <w:r w:rsidDel="0051525A">
          <w:rPr>
            <w:rFonts w:ascii="Times New Roman" w:hAnsi="Times New Roman" w:cs="Times New Roman"/>
            <w:sz w:val="20"/>
            <w:szCs w:val="20"/>
          </w:rPr>
          <w:delText xml:space="preserve"> </w:delText>
        </w:r>
        <w:commentRangeStart w:id="42"/>
        <w:commentRangeStart w:id="43"/>
        <w:r w:rsidRPr="004B4D9E" w:rsidDel="0051525A">
          <w:rPr>
            <w:rFonts w:ascii="Times New Roman" w:hAnsi="Times New Roman" w:cs="Times New Roman"/>
            <w:sz w:val="20"/>
            <w:szCs w:val="20"/>
            <w:highlight w:val="yellow"/>
          </w:rPr>
          <w:delText>When we used all of the MS2 spectra to query the MassBank database, only XX% returned a hit at a confidence greater than XX</w:delText>
        </w:r>
        <w:commentRangeEnd w:id="42"/>
        <w:r w:rsidDel="0051525A">
          <w:rPr>
            <w:rStyle w:val="CommentReference"/>
          </w:rPr>
          <w:commentReference w:id="42"/>
        </w:r>
        <w:commentRangeEnd w:id="43"/>
        <w:r w:rsidR="004B4D9E" w:rsidDel="0051525A">
          <w:rPr>
            <w:rStyle w:val="CommentReference"/>
          </w:rPr>
          <w:commentReference w:id="43"/>
        </w:r>
      </w:del>
      <w:r>
        <w:rPr>
          <w:rFonts w:ascii="Times New Roman" w:hAnsi="Times New Roman" w:cs="Times New Roman"/>
          <w:sz w:val="20"/>
          <w:szCs w:val="20"/>
        </w:rPr>
        <w:t xml:space="preserve">. </w:t>
      </w:r>
      <w:r w:rsidR="002A47A8">
        <w:rPr>
          <w:rFonts w:ascii="Times New Roman" w:hAnsi="Times New Roman" w:cs="Times New Roman"/>
          <w:sz w:val="20"/>
          <w:szCs w:val="20"/>
        </w:rPr>
        <w:t xml:space="preserve"> We can also start structural elucidation</w:t>
      </w:r>
      <w:r w:rsidR="002D2773" w:rsidRPr="0087339A">
        <w:rPr>
          <w:rFonts w:ascii="Times New Roman" w:hAnsi="Times New Roman" w:cs="Times New Roman"/>
          <w:sz w:val="20"/>
          <w:szCs w:val="20"/>
        </w:rPr>
        <w:t xml:space="preserve"> based on structural features or substructures present in the molecule</w:t>
      </w:r>
      <w:r w:rsidR="00E66C84">
        <w:rPr>
          <w:rFonts w:ascii="Times New Roman" w:hAnsi="Times New Roman" w:cs="Times New Roman"/>
          <w:sz w:val="20"/>
          <w:szCs w:val="20"/>
        </w:rPr>
        <w:t>, as we further elude on in section 3.2.2</w:t>
      </w:r>
      <w:r w:rsidR="002D2773" w:rsidRPr="0087339A">
        <w:rPr>
          <w:rFonts w:ascii="Times New Roman" w:hAnsi="Times New Roman" w:cs="Times New Roman"/>
          <w:sz w:val="20"/>
          <w:szCs w:val="20"/>
        </w:rPr>
        <w:t>. While we cannot be certain that all the associations found by MS2LDA are structurally informative and valid</w:t>
      </w:r>
      <w:r w:rsidR="00A00197">
        <w:rPr>
          <w:rFonts w:ascii="Times New Roman" w:hAnsi="Times New Roman" w:cs="Times New Roman"/>
          <w:sz w:val="20"/>
          <w:szCs w:val="20"/>
        </w:rPr>
        <w:t xml:space="preserve"> </w:t>
      </w:r>
      <w:r w:rsidR="002D2773" w:rsidRPr="0087339A">
        <w:rPr>
          <w:rFonts w:ascii="Times New Roman" w:hAnsi="Times New Roman" w:cs="Times New Roman"/>
          <w:sz w:val="20"/>
          <w:szCs w:val="20"/>
        </w:rPr>
        <w:t xml:space="preserve">we are encouraged by the </w:t>
      </w:r>
      <w:r w:rsidR="00A00197">
        <w:rPr>
          <w:rFonts w:ascii="Times New Roman" w:hAnsi="Times New Roman" w:cs="Times New Roman"/>
          <w:sz w:val="20"/>
          <w:szCs w:val="20"/>
        </w:rPr>
        <w:t xml:space="preserve">validity of the </w:t>
      </w:r>
      <w:r w:rsidR="002D2773" w:rsidRPr="0087339A">
        <w:rPr>
          <w:rFonts w:ascii="Times New Roman" w:hAnsi="Times New Roman" w:cs="Times New Roman"/>
          <w:sz w:val="20"/>
          <w:szCs w:val="20"/>
        </w:rPr>
        <w:t>majority of associations present for the standards compounds</w:t>
      </w:r>
      <w:r w:rsidR="00A00197">
        <w:rPr>
          <w:rFonts w:ascii="Times New Roman" w:hAnsi="Times New Roman" w:cs="Times New Roman"/>
          <w:sz w:val="20"/>
          <w:szCs w:val="20"/>
        </w:rPr>
        <w:t>.</w:t>
      </w:r>
    </w:p>
    <w:p w14:paraId="64555F9F" w14:textId="77777777" w:rsidR="003324E5" w:rsidRDefault="003324E5" w:rsidP="0087339A">
      <w:pPr>
        <w:spacing w:line="276" w:lineRule="auto"/>
        <w:jc w:val="both"/>
        <w:rPr>
          <w:rFonts w:ascii="Times New Roman" w:hAnsi="Times New Roman" w:cs="Times New Roman"/>
          <w:b/>
          <w:szCs w:val="20"/>
        </w:rPr>
      </w:pPr>
    </w:p>
    <w:p w14:paraId="3A424B47" w14:textId="7A273C81" w:rsidR="002D2773" w:rsidRPr="00973EAC" w:rsidRDefault="002D2773" w:rsidP="0087339A">
      <w:pPr>
        <w:spacing w:line="276" w:lineRule="auto"/>
        <w:jc w:val="both"/>
        <w:rPr>
          <w:rFonts w:ascii="Times New Roman" w:hAnsi="Times New Roman" w:cs="Times New Roman"/>
          <w:b/>
          <w:szCs w:val="20"/>
        </w:rPr>
      </w:pPr>
      <w:r w:rsidRPr="00973EAC">
        <w:rPr>
          <w:rFonts w:ascii="Times New Roman" w:hAnsi="Times New Roman" w:cs="Times New Roman"/>
          <w:b/>
          <w:szCs w:val="20"/>
        </w:rPr>
        <w:t xml:space="preserve">3.2. MS2LDA fragmental network as </w:t>
      </w:r>
      <w:r w:rsidR="001C2CF2">
        <w:rPr>
          <w:rFonts w:ascii="Times New Roman" w:hAnsi="Times New Roman" w:cs="Times New Roman"/>
          <w:b/>
          <w:szCs w:val="20"/>
        </w:rPr>
        <w:t xml:space="preserve">an </w:t>
      </w:r>
      <w:r w:rsidRPr="00973EAC">
        <w:rPr>
          <w:rFonts w:ascii="Times New Roman" w:hAnsi="Times New Roman" w:cs="Times New Roman"/>
          <w:b/>
          <w:szCs w:val="20"/>
        </w:rPr>
        <w:t>alternative to spectral clustering</w:t>
      </w:r>
    </w:p>
    <w:p w14:paraId="1C4EA794" w14:textId="77777777" w:rsidR="002D2773" w:rsidRPr="002D2773" w:rsidRDefault="002D2773" w:rsidP="0087339A">
      <w:pPr>
        <w:spacing w:line="276" w:lineRule="auto"/>
        <w:jc w:val="both"/>
        <w:rPr>
          <w:rFonts w:ascii="Times New Roman" w:hAnsi="Times New Roman" w:cs="Times New Roman"/>
          <w:b/>
          <w:sz w:val="20"/>
          <w:szCs w:val="20"/>
        </w:rPr>
      </w:pPr>
      <w:r w:rsidRPr="002D2773">
        <w:rPr>
          <w:rFonts w:ascii="Times New Roman" w:hAnsi="Times New Roman" w:cs="Times New Roman"/>
          <w:b/>
          <w:sz w:val="20"/>
          <w:szCs w:val="20"/>
        </w:rPr>
        <w:t xml:space="preserve">3.2.1 </w:t>
      </w:r>
      <w:r>
        <w:rPr>
          <w:rFonts w:ascii="Times New Roman" w:hAnsi="Times New Roman" w:cs="Times New Roman"/>
          <w:b/>
          <w:sz w:val="20"/>
          <w:szCs w:val="20"/>
        </w:rPr>
        <w:t xml:space="preserve">MS2LDAvis allows for graphical visualization of </w:t>
      </w:r>
      <w:r w:rsidR="002A47A8">
        <w:rPr>
          <w:rFonts w:ascii="Times New Roman" w:hAnsi="Times New Roman" w:cs="Times New Roman"/>
          <w:b/>
          <w:sz w:val="20"/>
          <w:szCs w:val="20"/>
        </w:rPr>
        <w:t xml:space="preserve">a </w:t>
      </w:r>
      <w:r>
        <w:rPr>
          <w:rFonts w:ascii="Times New Roman" w:hAnsi="Times New Roman" w:cs="Times New Roman"/>
          <w:b/>
          <w:sz w:val="20"/>
          <w:szCs w:val="20"/>
        </w:rPr>
        <w:t>topic-modelled fragmentation set</w:t>
      </w:r>
    </w:p>
    <w:p w14:paraId="107FA8DE" w14:textId="1076FAF0" w:rsidR="002D2773" w:rsidRPr="00BC7C96" w:rsidRDefault="002D2773" w:rsidP="002D2773">
      <w:pPr>
        <w:spacing w:line="276" w:lineRule="auto"/>
        <w:jc w:val="both"/>
        <w:rPr>
          <w:rFonts w:ascii="Times New Roman" w:hAnsi="Times New Roman" w:cs="Times New Roman"/>
          <w:bCs/>
          <w:sz w:val="20"/>
        </w:rPr>
      </w:pPr>
      <w:r w:rsidRPr="00BC7C96">
        <w:rPr>
          <w:rFonts w:ascii="Times New Roman" w:hAnsi="Times New Roman" w:cs="Times New Roman"/>
          <w:sz w:val="20"/>
        </w:rPr>
        <w:t xml:space="preserve">The MS2LDA workflow not only </w:t>
      </w:r>
      <w:r w:rsidR="00964337">
        <w:rPr>
          <w:rFonts w:ascii="Times New Roman" w:hAnsi="Times New Roman" w:cs="Times New Roman"/>
          <w:sz w:val="20"/>
        </w:rPr>
        <w:t xml:space="preserve">decomposes </w:t>
      </w:r>
      <w:r w:rsidRPr="00BC7C96">
        <w:rPr>
          <w:rFonts w:ascii="Times New Roman" w:hAnsi="Times New Roman" w:cs="Times New Roman"/>
          <w:sz w:val="20"/>
        </w:rPr>
        <w:t xml:space="preserve">the mass fragmental data set </w:t>
      </w:r>
      <w:r w:rsidR="00964337">
        <w:rPr>
          <w:rFonts w:ascii="Times New Roman" w:hAnsi="Times New Roman" w:cs="Times New Roman"/>
          <w:sz w:val="20"/>
        </w:rPr>
        <w:t>into</w:t>
      </w:r>
      <w:r w:rsidRPr="00BC7C96">
        <w:rPr>
          <w:rFonts w:ascii="Times New Roman" w:hAnsi="Times New Roman" w:cs="Times New Roman"/>
          <w:sz w:val="20"/>
        </w:rPr>
        <w:t xml:space="preserve"> conserved</w:t>
      </w:r>
      <w:r w:rsidR="00964337">
        <w:rPr>
          <w:rFonts w:ascii="Times New Roman" w:hAnsi="Times New Roman" w:cs="Times New Roman"/>
          <w:sz w:val="20"/>
        </w:rPr>
        <w:t xml:space="preserve"> biochemical building blocks</w:t>
      </w:r>
      <w:r w:rsidRPr="00BC7C96">
        <w:rPr>
          <w:rFonts w:ascii="Times New Roman" w:hAnsi="Times New Roman" w:cs="Times New Roman"/>
          <w:sz w:val="20"/>
        </w:rPr>
        <w:t xml:space="preserve">; it can also build </w:t>
      </w:r>
      <w:r w:rsidR="00D21675">
        <w:rPr>
          <w:rFonts w:ascii="Times New Roman" w:hAnsi="Times New Roman" w:cs="Times New Roman"/>
          <w:sz w:val="20"/>
        </w:rPr>
        <w:t xml:space="preserve">bipartite </w:t>
      </w:r>
      <w:r w:rsidRPr="00BC7C96">
        <w:rPr>
          <w:rFonts w:ascii="Times New Roman" w:hAnsi="Times New Roman" w:cs="Times New Roman"/>
          <w:sz w:val="20"/>
        </w:rPr>
        <w:t>networks</w:t>
      </w:r>
      <w:r w:rsidR="004B4D9E">
        <w:rPr>
          <w:rFonts w:ascii="Times New Roman" w:hAnsi="Times New Roman" w:cs="Times New Roman"/>
          <w:sz w:val="20"/>
        </w:rPr>
        <w:t xml:space="preserve"> </w:t>
      </w:r>
      <w:r w:rsidR="00964337">
        <w:rPr>
          <w:rFonts w:ascii="Times New Roman" w:hAnsi="Times New Roman" w:cs="Times New Roman"/>
          <w:sz w:val="20"/>
        </w:rPr>
        <w:t>from</w:t>
      </w:r>
      <w:r w:rsidR="004B4D9E">
        <w:rPr>
          <w:rFonts w:ascii="Times New Roman" w:hAnsi="Times New Roman" w:cs="Times New Roman"/>
          <w:sz w:val="20"/>
        </w:rPr>
        <w:t xml:space="preserve"> on the induced chemical relationships</w:t>
      </w:r>
      <w:r w:rsidRPr="00BC7C96">
        <w:rPr>
          <w:rFonts w:ascii="Times New Roman" w:hAnsi="Times New Roman" w:cs="Times New Roman"/>
          <w:sz w:val="20"/>
        </w:rPr>
        <w:t xml:space="preserve"> </w:t>
      </w:r>
      <w:r w:rsidR="00D21675">
        <w:rPr>
          <w:rFonts w:ascii="Times New Roman" w:hAnsi="Times New Roman" w:cs="Times New Roman"/>
          <w:sz w:val="20"/>
        </w:rPr>
        <w:t>(with nodes representing</w:t>
      </w:r>
      <w:r w:rsidRPr="00BC7C96">
        <w:rPr>
          <w:rFonts w:ascii="Times New Roman" w:hAnsi="Times New Roman" w:cs="Times New Roman"/>
          <w:sz w:val="20"/>
        </w:rPr>
        <w:t xml:space="preserve"> Mass2Motifs and metabolites</w:t>
      </w:r>
      <w:r w:rsidR="00D21675">
        <w:rPr>
          <w:rFonts w:ascii="Times New Roman" w:hAnsi="Times New Roman" w:cs="Times New Roman"/>
          <w:sz w:val="20"/>
        </w:rPr>
        <w:t>)</w:t>
      </w:r>
      <w:r w:rsidRPr="00BC7C96">
        <w:rPr>
          <w:rFonts w:ascii="Times New Roman" w:hAnsi="Times New Roman" w:cs="Times New Roman"/>
          <w:sz w:val="20"/>
        </w:rPr>
        <w:t xml:space="preserve"> that can be visualized in the MS2LDAVis environment (Figure </w:t>
      </w:r>
      <w:r>
        <w:rPr>
          <w:rFonts w:ascii="Times New Roman" w:hAnsi="Times New Roman" w:cs="Times New Roman"/>
          <w:sz w:val="20"/>
        </w:rPr>
        <w:t>6</w:t>
      </w:r>
      <w:r w:rsidRPr="00BC7C96">
        <w:rPr>
          <w:rFonts w:ascii="Times New Roman" w:hAnsi="Times New Roman" w:cs="Times New Roman"/>
          <w:sz w:val="20"/>
        </w:rPr>
        <w:t xml:space="preserve">). </w:t>
      </w:r>
      <w:r w:rsidRPr="00BC7C96">
        <w:rPr>
          <w:rFonts w:ascii="Times New Roman" w:hAnsi="Times New Roman" w:cs="Times New Roman"/>
          <w:bCs/>
          <w:sz w:val="20"/>
        </w:rPr>
        <w:t xml:space="preserve">In the </w:t>
      </w:r>
      <w:r w:rsidR="00D21675">
        <w:rPr>
          <w:rFonts w:ascii="Times New Roman" w:hAnsi="Times New Roman" w:cs="Times New Roman"/>
          <w:bCs/>
          <w:sz w:val="20"/>
        </w:rPr>
        <w:t>network</w:t>
      </w:r>
      <w:r w:rsidRPr="00BC7C96">
        <w:rPr>
          <w:rFonts w:ascii="Times New Roman" w:hAnsi="Times New Roman" w:cs="Times New Roman"/>
          <w:bCs/>
          <w:sz w:val="20"/>
        </w:rPr>
        <w:t>, circles represent Mass2Motifs and their size is proportional to the degree of the Mass2Motif (</w:t>
      </w:r>
      <w:r w:rsidR="002A47A8">
        <w:rPr>
          <w:rFonts w:ascii="Times New Roman" w:hAnsi="Times New Roman" w:cs="Times New Roman"/>
          <w:bCs/>
          <w:sz w:val="20"/>
        </w:rPr>
        <w:t>the number of</w:t>
      </w:r>
      <w:r w:rsidRPr="00BC7C96">
        <w:rPr>
          <w:rFonts w:ascii="Times New Roman" w:hAnsi="Times New Roman" w:cs="Times New Roman"/>
          <w:bCs/>
          <w:sz w:val="20"/>
        </w:rPr>
        <w:t xml:space="preserve"> spectra</w:t>
      </w:r>
      <w:r w:rsidR="002A47A8">
        <w:rPr>
          <w:rFonts w:ascii="Times New Roman" w:hAnsi="Times New Roman" w:cs="Times New Roman"/>
          <w:bCs/>
          <w:sz w:val="20"/>
        </w:rPr>
        <w:t xml:space="preserve"> in which</w:t>
      </w:r>
      <w:r w:rsidRPr="00BC7C96">
        <w:rPr>
          <w:rFonts w:ascii="Times New Roman" w:hAnsi="Times New Roman" w:cs="Times New Roman"/>
          <w:bCs/>
          <w:sz w:val="20"/>
        </w:rPr>
        <w:t xml:space="preserve"> it </w:t>
      </w:r>
      <w:r w:rsidR="00964337">
        <w:rPr>
          <w:rFonts w:ascii="Times New Roman" w:hAnsi="Times New Roman" w:cs="Times New Roman"/>
          <w:bCs/>
          <w:sz w:val="20"/>
        </w:rPr>
        <w:t>is found). Small</w:t>
      </w:r>
      <w:r w:rsidRPr="00BC7C96">
        <w:rPr>
          <w:rFonts w:ascii="Times New Roman" w:hAnsi="Times New Roman" w:cs="Times New Roman"/>
          <w:bCs/>
          <w:sz w:val="20"/>
        </w:rPr>
        <w:t xml:space="preserve"> squares represent </w:t>
      </w:r>
      <w:r w:rsidR="00F50A58">
        <w:rPr>
          <w:rFonts w:ascii="Times New Roman" w:hAnsi="Times New Roman" w:cs="Times New Roman"/>
          <w:bCs/>
          <w:sz w:val="20"/>
        </w:rPr>
        <w:t>precursor</w:t>
      </w:r>
      <w:r w:rsidR="00F50A58" w:rsidRPr="00BC7C96">
        <w:rPr>
          <w:rFonts w:ascii="Times New Roman" w:hAnsi="Times New Roman" w:cs="Times New Roman"/>
          <w:bCs/>
          <w:sz w:val="20"/>
        </w:rPr>
        <w:t xml:space="preserve"> </w:t>
      </w:r>
      <w:r w:rsidRPr="00BC7C96">
        <w:rPr>
          <w:rFonts w:ascii="Times New Roman" w:hAnsi="Times New Roman" w:cs="Times New Roman"/>
          <w:bCs/>
          <w:sz w:val="20"/>
        </w:rPr>
        <w:t>ions (</w:t>
      </w:r>
      <w:r w:rsidR="004B1516">
        <w:rPr>
          <w:rFonts w:ascii="Times New Roman" w:hAnsi="Times New Roman" w:cs="Times New Roman"/>
          <w:bCs/>
          <w:sz w:val="20"/>
        </w:rPr>
        <w:t>fragmented</w:t>
      </w:r>
      <w:r w:rsidRPr="00BC7C96">
        <w:rPr>
          <w:rFonts w:ascii="Times New Roman" w:hAnsi="Times New Roman" w:cs="Times New Roman"/>
          <w:bCs/>
          <w:sz w:val="20"/>
        </w:rPr>
        <w:t xml:space="preserve"> MS1 features</w:t>
      </w:r>
      <w:r w:rsidR="002A47A8">
        <w:rPr>
          <w:rFonts w:ascii="Times New Roman" w:hAnsi="Times New Roman" w:cs="Times New Roman"/>
          <w:bCs/>
          <w:sz w:val="20"/>
        </w:rPr>
        <w:t xml:space="preserve"> from which common fragments emerge</w:t>
      </w:r>
      <w:r w:rsidRPr="00BC7C96">
        <w:rPr>
          <w:rFonts w:ascii="Times New Roman" w:hAnsi="Times New Roman" w:cs="Times New Roman"/>
          <w:bCs/>
          <w:sz w:val="20"/>
        </w:rPr>
        <w:t xml:space="preserve">). The graphical view enables researchers to </w:t>
      </w:r>
      <w:r w:rsidR="00047190">
        <w:rPr>
          <w:rFonts w:ascii="Times New Roman" w:hAnsi="Times New Roman" w:cs="Times New Roman"/>
          <w:bCs/>
          <w:sz w:val="20"/>
        </w:rPr>
        <w:t>rapidly</w:t>
      </w:r>
      <w:r w:rsidRPr="00BC7C96">
        <w:rPr>
          <w:rFonts w:ascii="Times New Roman" w:hAnsi="Times New Roman" w:cs="Times New Roman"/>
          <w:bCs/>
          <w:sz w:val="20"/>
        </w:rPr>
        <w:t xml:space="preserve"> </w:t>
      </w:r>
      <w:r w:rsidR="00047190">
        <w:rPr>
          <w:rFonts w:ascii="Times New Roman" w:hAnsi="Times New Roman" w:cs="Times New Roman"/>
          <w:bCs/>
          <w:sz w:val="20"/>
        </w:rPr>
        <w:t>explore</w:t>
      </w:r>
      <w:r w:rsidRPr="00BC7C96">
        <w:rPr>
          <w:rFonts w:ascii="Times New Roman" w:hAnsi="Times New Roman" w:cs="Times New Roman"/>
          <w:bCs/>
          <w:sz w:val="20"/>
        </w:rPr>
        <w:t xml:space="preserve"> major Mass2Motifs and how they are </w:t>
      </w:r>
      <w:r w:rsidR="00047190">
        <w:rPr>
          <w:rFonts w:ascii="Times New Roman" w:hAnsi="Times New Roman" w:cs="Times New Roman"/>
          <w:bCs/>
          <w:sz w:val="20"/>
        </w:rPr>
        <w:t xml:space="preserve">connected </w:t>
      </w:r>
      <w:r w:rsidRPr="00BC7C96">
        <w:rPr>
          <w:rFonts w:ascii="Times New Roman" w:hAnsi="Times New Roman" w:cs="Times New Roman"/>
          <w:bCs/>
          <w:sz w:val="20"/>
        </w:rPr>
        <w:t xml:space="preserve">to other Mass2Motifs. </w:t>
      </w:r>
      <w:r w:rsidR="00867691">
        <w:rPr>
          <w:rFonts w:ascii="Times New Roman" w:hAnsi="Times New Roman" w:cs="Times New Roman"/>
          <w:bCs/>
          <w:sz w:val="20"/>
        </w:rPr>
        <w:t>The network is interactive – clicking on particular Mass2Motifs allows the user to scroll through all of the associated parent ions.</w:t>
      </w:r>
    </w:p>
    <w:p w14:paraId="0C7E06CC" w14:textId="77777777" w:rsidR="002D2773" w:rsidRPr="00BC7C96" w:rsidRDefault="002D2773" w:rsidP="002D2773">
      <w:pPr>
        <w:spacing w:line="276" w:lineRule="auto"/>
        <w:jc w:val="both"/>
        <w:rPr>
          <w:rFonts w:ascii="Times New Roman" w:hAnsi="Times New Roman" w:cs="Times New Roman"/>
          <w:b/>
        </w:rPr>
      </w:pPr>
    </w:p>
    <w:p w14:paraId="59D771C9" w14:textId="77777777" w:rsidR="002D2773" w:rsidRPr="00BC7C96" w:rsidRDefault="002D2773" w:rsidP="002D2773">
      <w:pPr>
        <w:spacing w:line="276" w:lineRule="auto"/>
        <w:jc w:val="both"/>
        <w:rPr>
          <w:rFonts w:ascii="Times New Roman" w:hAnsi="Times New Roman" w:cs="Times New Roman"/>
          <w:b/>
        </w:rPr>
      </w:pPr>
      <w:r w:rsidRPr="00BC7C96">
        <w:rPr>
          <w:rFonts w:ascii="Times New Roman" w:hAnsi="Times New Roman" w:cs="Times New Roman"/>
          <w:b/>
        </w:rPr>
        <w:lastRenderedPageBreak/>
        <w:t xml:space="preserve">  </w:t>
      </w:r>
      <w:r w:rsidRPr="00BC7C96">
        <w:rPr>
          <w:rFonts w:ascii="Times New Roman" w:hAnsi="Times New Roman" w:cs="Times New Roman"/>
          <w:b/>
          <w:noProof/>
          <w:lang w:val="en-US" w:eastAsia="en-US"/>
        </w:rPr>
        <w:drawing>
          <wp:inline distT="0" distB="0" distL="0" distR="0" wp14:anchorId="3435DCE2" wp14:editId="11678F7D">
            <wp:extent cx="2588363" cy="2073728"/>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6936" cy="2080597"/>
                    </a:xfrm>
                    <a:prstGeom prst="rect">
                      <a:avLst/>
                    </a:prstGeom>
                    <a:noFill/>
                    <a:ln>
                      <a:noFill/>
                    </a:ln>
                  </pic:spPr>
                </pic:pic>
              </a:graphicData>
            </a:graphic>
          </wp:inline>
        </w:drawing>
      </w:r>
      <w:r w:rsidRPr="00BC7C96">
        <w:rPr>
          <w:rFonts w:ascii="Times New Roman" w:hAnsi="Times New Roman" w:cs="Times New Roman"/>
          <w:b/>
        </w:rPr>
        <w:t xml:space="preserve">  </w:t>
      </w:r>
      <w:r w:rsidRPr="00BC7C96">
        <w:rPr>
          <w:rFonts w:ascii="Times New Roman" w:hAnsi="Times New Roman" w:cs="Times New Roman"/>
          <w:b/>
          <w:noProof/>
          <w:lang w:val="en-US" w:eastAsia="en-US"/>
        </w:rPr>
        <w:drawing>
          <wp:inline distT="0" distB="0" distL="0" distR="0" wp14:anchorId="4CF86987" wp14:editId="70F545F1">
            <wp:extent cx="2302768" cy="20955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5104" cy="2106726"/>
                    </a:xfrm>
                    <a:prstGeom prst="rect">
                      <a:avLst/>
                    </a:prstGeom>
                    <a:noFill/>
                    <a:ln>
                      <a:noFill/>
                    </a:ln>
                  </pic:spPr>
                </pic:pic>
              </a:graphicData>
            </a:graphic>
          </wp:inline>
        </w:drawing>
      </w:r>
    </w:p>
    <w:p w14:paraId="39351645" w14:textId="224B3D0E" w:rsidR="002D2773" w:rsidRDefault="002D2773" w:rsidP="002D2773">
      <w:pPr>
        <w:spacing w:line="276" w:lineRule="auto"/>
        <w:jc w:val="both"/>
        <w:rPr>
          <w:rFonts w:ascii="Times New Roman" w:hAnsi="Times New Roman" w:cs="Times New Roman"/>
          <w:sz w:val="20"/>
        </w:rPr>
      </w:pPr>
      <w:r w:rsidRPr="00BC7C96">
        <w:rPr>
          <w:rFonts w:ascii="Times New Roman" w:hAnsi="Times New Roman" w:cs="Times New Roman"/>
          <w:sz w:val="20"/>
        </w:rPr>
        <w:t xml:space="preserve">Figure </w:t>
      </w:r>
      <w:r>
        <w:rPr>
          <w:rFonts w:ascii="Times New Roman" w:hAnsi="Times New Roman" w:cs="Times New Roman"/>
          <w:sz w:val="20"/>
        </w:rPr>
        <w:t>6</w:t>
      </w:r>
      <w:r w:rsidRPr="00BC7C96">
        <w:rPr>
          <w:rFonts w:ascii="Times New Roman" w:hAnsi="Times New Roman" w:cs="Times New Roman"/>
          <w:sz w:val="20"/>
        </w:rPr>
        <w:t xml:space="preserve"> – The graphical network visualization </w:t>
      </w:r>
      <w:r w:rsidR="00D21675">
        <w:rPr>
          <w:rFonts w:ascii="Times New Roman" w:hAnsi="Times New Roman" w:cs="Times New Roman"/>
          <w:sz w:val="20"/>
        </w:rPr>
        <w:t>with</w:t>
      </w:r>
      <w:r w:rsidR="00D21675" w:rsidRPr="00BC7C96">
        <w:rPr>
          <w:rFonts w:ascii="Times New Roman" w:hAnsi="Times New Roman" w:cs="Times New Roman"/>
          <w:sz w:val="20"/>
        </w:rPr>
        <w:t xml:space="preserve"> </w:t>
      </w:r>
      <w:r w:rsidRPr="00BC7C96">
        <w:rPr>
          <w:rFonts w:ascii="Times New Roman" w:hAnsi="Times New Roman" w:cs="Times New Roman"/>
          <w:sz w:val="20"/>
        </w:rPr>
        <w:t xml:space="preserve">Mass2Motif 19 </w:t>
      </w:r>
      <w:r w:rsidR="00D21675">
        <w:rPr>
          <w:rFonts w:ascii="Times New Roman" w:hAnsi="Times New Roman" w:cs="Times New Roman"/>
          <w:sz w:val="20"/>
        </w:rPr>
        <w:t xml:space="preserve">highlighted </w:t>
      </w:r>
      <w:r w:rsidRPr="00BC7C96">
        <w:rPr>
          <w:rFonts w:ascii="Times New Roman" w:hAnsi="Times New Roman" w:cs="Times New Roman"/>
          <w:sz w:val="20"/>
        </w:rPr>
        <w:t xml:space="preserve">(ferulic acid substructure) and Mass2Motif 58 </w:t>
      </w:r>
      <w:r w:rsidR="00D21675">
        <w:rPr>
          <w:rFonts w:ascii="Times New Roman" w:hAnsi="Times New Roman" w:cs="Times New Roman"/>
          <w:sz w:val="20"/>
        </w:rPr>
        <w:t xml:space="preserve">highlighted </w:t>
      </w:r>
      <w:r w:rsidRPr="00BC7C96">
        <w:rPr>
          <w:rFonts w:ascii="Times New Roman" w:hAnsi="Times New Roman" w:cs="Times New Roman"/>
          <w:sz w:val="20"/>
        </w:rPr>
        <w:t>(ethylphenol substructure)</w:t>
      </w:r>
      <w:r w:rsidR="004B4D9E">
        <w:rPr>
          <w:rFonts w:ascii="Times New Roman" w:hAnsi="Times New Roman" w:cs="Times New Roman"/>
          <w:sz w:val="20"/>
        </w:rPr>
        <w:t xml:space="preserve"> in the MS2LDAvis environment. I</w:t>
      </w:r>
      <w:r w:rsidRPr="00BC7C96">
        <w:rPr>
          <w:rFonts w:ascii="Times New Roman" w:hAnsi="Times New Roman" w:cs="Times New Roman"/>
          <w:sz w:val="20"/>
        </w:rPr>
        <w:t xml:space="preserve">n the </w:t>
      </w:r>
      <w:r w:rsidR="00D21675">
        <w:rPr>
          <w:rFonts w:ascii="Times New Roman" w:hAnsi="Times New Roman" w:cs="Times New Roman"/>
          <w:sz w:val="20"/>
        </w:rPr>
        <w:t>network</w:t>
      </w:r>
      <w:r w:rsidRPr="00BC7C96">
        <w:rPr>
          <w:rFonts w:ascii="Times New Roman" w:hAnsi="Times New Roman" w:cs="Times New Roman"/>
          <w:sz w:val="20"/>
        </w:rPr>
        <w:t>, fragmentation spectra (square) are connected to the Mass2Motif (circles) that can explain their structural features or substructures.</w:t>
      </w:r>
    </w:p>
    <w:p w14:paraId="44A41E45" w14:textId="77777777" w:rsidR="00D92606" w:rsidRDefault="00D92606" w:rsidP="002D2773">
      <w:pPr>
        <w:spacing w:line="276" w:lineRule="auto"/>
        <w:jc w:val="both"/>
        <w:rPr>
          <w:rFonts w:ascii="Times New Roman" w:hAnsi="Times New Roman" w:cs="Times New Roman"/>
          <w:sz w:val="20"/>
        </w:rPr>
      </w:pPr>
    </w:p>
    <w:p w14:paraId="2F52362D" w14:textId="77777777" w:rsidR="00E43395" w:rsidRDefault="00E43395" w:rsidP="002D2773">
      <w:pPr>
        <w:spacing w:line="276" w:lineRule="auto"/>
        <w:jc w:val="both"/>
        <w:rPr>
          <w:rFonts w:ascii="Times New Roman" w:hAnsi="Times New Roman" w:cs="Times New Roman"/>
          <w:sz w:val="20"/>
        </w:rPr>
      </w:pPr>
    </w:p>
    <w:p w14:paraId="672A28A9" w14:textId="77777777" w:rsidR="00D92606" w:rsidRPr="00BC7C96" w:rsidRDefault="00D92606" w:rsidP="002D2773">
      <w:pPr>
        <w:spacing w:line="276" w:lineRule="auto"/>
        <w:jc w:val="both"/>
        <w:rPr>
          <w:rFonts w:ascii="Times New Roman" w:hAnsi="Times New Roman" w:cs="Times New Roman"/>
          <w:sz w:val="20"/>
        </w:rPr>
      </w:pPr>
    </w:p>
    <w:p w14:paraId="5766D54D" w14:textId="77777777" w:rsidR="002D2773" w:rsidRPr="002D2773" w:rsidRDefault="002D2773" w:rsidP="002D2773">
      <w:pPr>
        <w:spacing w:line="276" w:lineRule="auto"/>
        <w:rPr>
          <w:rFonts w:ascii="Times New Roman" w:hAnsi="Times New Roman" w:cs="Times New Roman"/>
          <w:b/>
          <w:bCs/>
          <w:sz w:val="20"/>
        </w:rPr>
      </w:pPr>
      <w:r>
        <w:rPr>
          <w:rFonts w:ascii="Times New Roman" w:hAnsi="Times New Roman" w:cs="Times New Roman"/>
          <w:b/>
          <w:bCs/>
          <w:sz w:val="20"/>
        </w:rPr>
        <w:t>3.2.2</w:t>
      </w:r>
      <w:r w:rsidRPr="002D2773">
        <w:rPr>
          <w:rFonts w:ascii="Times New Roman" w:hAnsi="Times New Roman" w:cs="Times New Roman"/>
          <w:b/>
          <w:bCs/>
          <w:sz w:val="20"/>
        </w:rPr>
        <w:t xml:space="preserve"> MS2LDA fragmental networks showing multiple motifs in one metabolite</w:t>
      </w:r>
    </w:p>
    <w:p w14:paraId="1F11D91F" w14:textId="16890349" w:rsidR="0087339A" w:rsidRPr="00BC7C96" w:rsidRDefault="00247CFC" w:rsidP="0087339A">
      <w:pPr>
        <w:spacing w:line="276" w:lineRule="auto"/>
        <w:jc w:val="both"/>
        <w:rPr>
          <w:rFonts w:ascii="Times New Roman" w:hAnsi="Times New Roman" w:cs="Times New Roman"/>
          <w:bCs/>
          <w:sz w:val="20"/>
          <w:szCs w:val="20"/>
        </w:rPr>
      </w:pPr>
      <w:r>
        <w:rPr>
          <w:rFonts w:ascii="Times New Roman" w:hAnsi="Times New Roman" w:cs="Times New Roman"/>
          <w:bCs/>
          <w:sz w:val="20"/>
          <w:szCs w:val="20"/>
        </w:rPr>
        <w:t>As previously described, t</w:t>
      </w:r>
      <w:r w:rsidRPr="00BC7C96">
        <w:rPr>
          <w:rFonts w:ascii="Times New Roman" w:hAnsi="Times New Roman" w:cs="Times New Roman"/>
          <w:bCs/>
          <w:sz w:val="20"/>
          <w:szCs w:val="20"/>
        </w:rPr>
        <w:t xml:space="preserve">he </w:t>
      </w:r>
      <w:r w:rsidR="0087339A" w:rsidRPr="00BC7C96">
        <w:rPr>
          <w:rFonts w:ascii="Times New Roman" w:hAnsi="Times New Roman" w:cs="Times New Roman"/>
          <w:bCs/>
          <w:sz w:val="20"/>
          <w:szCs w:val="20"/>
        </w:rPr>
        <w:t xml:space="preserve">LDA model allows for multiple Mass2Motifs (conserved patterns) to be present in one MS2 fragmentation spectrum. Figure </w:t>
      </w:r>
      <w:r w:rsidR="00973EAC">
        <w:rPr>
          <w:rFonts w:ascii="Times New Roman" w:hAnsi="Times New Roman" w:cs="Times New Roman"/>
          <w:bCs/>
          <w:sz w:val="20"/>
          <w:szCs w:val="20"/>
        </w:rPr>
        <w:t>7</w:t>
      </w:r>
      <w:r w:rsidR="0087339A" w:rsidRPr="00BC7C96">
        <w:rPr>
          <w:rFonts w:ascii="Times New Roman" w:hAnsi="Times New Roman" w:cs="Times New Roman"/>
          <w:bCs/>
          <w:sz w:val="20"/>
          <w:szCs w:val="20"/>
        </w:rPr>
        <w:t xml:space="preserve"> shows two Mass2Motifs (M2M_19 and M2M_58) as well as the fragmentation spectra for three MS1 ions. One of these ions includes just M2M_19, one just M2M_58 and the final one includes both. M2M_19 and M2M_58 have been structurally annotated as ferulic acid and ethylphenol respectively. In a standard clustering approach, it is likely that these two mass2motifs would each form their own cluster and the shared ion would be forced to join one or the other</w:t>
      </w:r>
      <w:r w:rsidR="00C34F33">
        <w:rPr>
          <w:rFonts w:ascii="Times New Roman" w:hAnsi="Times New Roman" w:cs="Times New Roman"/>
          <w:bCs/>
          <w:sz w:val="20"/>
          <w:szCs w:val="20"/>
        </w:rPr>
        <w:t xml:space="preserve">, resulting in it being given a single </w:t>
      </w:r>
      <w:r w:rsidR="008D7BD9">
        <w:rPr>
          <w:rFonts w:ascii="Times New Roman" w:hAnsi="Times New Roman" w:cs="Times New Roman"/>
          <w:bCs/>
          <w:sz w:val="20"/>
          <w:szCs w:val="20"/>
        </w:rPr>
        <w:t>classification</w:t>
      </w:r>
      <w:r w:rsidR="0087339A" w:rsidRPr="00BC7C96">
        <w:rPr>
          <w:rFonts w:ascii="Times New Roman" w:hAnsi="Times New Roman" w:cs="Times New Roman"/>
          <w:bCs/>
          <w:sz w:val="20"/>
          <w:szCs w:val="20"/>
        </w:rPr>
        <w:t xml:space="preserve">. </w:t>
      </w:r>
      <w:r w:rsidR="00E66C84">
        <w:rPr>
          <w:rFonts w:ascii="Times New Roman" w:hAnsi="Times New Roman" w:cs="Times New Roman"/>
          <w:bCs/>
          <w:sz w:val="20"/>
          <w:szCs w:val="20"/>
        </w:rPr>
        <w:t>MS2</w:t>
      </w:r>
      <w:r w:rsidR="00C34F33">
        <w:rPr>
          <w:rFonts w:ascii="Times New Roman" w:hAnsi="Times New Roman" w:cs="Times New Roman"/>
          <w:bCs/>
          <w:sz w:val="20"/>
          <w:szCs w:val="20"/>
        </w:rPr>
        <w:t xml:space="preserve">LDA on the other hand, allows the MS1 ion to be assigned to both substructures. </w:t>
      </w:r>
      <w:r w:rsidR="0087339A" w:rsidRPr="00BC7C96">
        <w:rPr>
          <w:rFonts w:ascii="Times New Roman" w:hAnsi="Times New Roman" w:cs="Times New Roman"/>
          <w:bCs/>
          <w:sz w:val="20"/>
          <w:szCs w:val="20"/>
        </w:rPr>
        <w:t xml:space="preserve">In this example, </w:t>
      </w:r>
      <w:r w:rsidR="00657096">
        <w:rPr>
          <w:rFonts w:ascii="Times New Roman" w:hAnsi="Times New Roman" w:cs="Times New Roman"/>
          <w:bCs/>
          <w:sz w:val="20"/>
          <w:szCs w:val="20"/>
        </w:rPr>
        <w:t>the combination of the two annotations allows</w:t>
      </w:r>
      <w:r w:rsidR="0087339A" w:rsidRPr="00BC7C96">
        <w:rPr>
          <w:rFonts w:ascii="Times New Roman" w:hAnsi="Times New Roman" w:cs="Times New Roman"/>
          <w:bCs/>
          <w:sz w:val="20"/>
          <w:szCs w:val="20"/>
        </w:rPr>
        <w:t xml:space="preserve"> us to annotate it as </w:t>
      </w:r>
      <w:r w:rsidR="0087339A" w:rsidRPr="00BC7C96">
        <w:rPr>
          <w:rFonts w:ascii="Times New Roman" w:hAnsi="Times New Roman" w:cs="Times New Roman"/>
          <w:sz w:val="20"/>
          <w:szCs w:val="20"/>
        </w:rPr>
        <w:t>feruoyltyramine (314.1386 m/z; [C</w:t>
      </w:r>
      <w:r w:rsidR="0087339A" w:rsidRPr="00BC7C96">
        <w:rPr>
          <w:rFonts w:ascii="Times New Roman" w:hAnsi="Times New Roman" w:cs="Times New Roman"/>
          <w:sz w:val="20"/>
          <w:szCs w:val="20"/>
          <w:vertAlign w:val="subscript"/>
        </w:rPr>
        <w:t>18</w:t>
      </w:r>
      <w:r w:rsidR="0087339A" w:rsidRPr="00BC7C96">
        <w:rPr>
          <w:rFonts w:ascii="Times New Roman" w:hAnsi="Times New Roman" w:cs="Times New Roman"/>
          <w:sz w:val="20"/>
          <w:szCs w:val="20"/>
        </w:rPr>
        <w:t>H</w:t>
      </w:r>
      <w:r w:rsidR="0087339A" w:rsidRPr="00BC7C96">
        <w:rPr>
          <w:rFonts w:ascii="Times New Roman" w:hAnsi="Times New Roman" w:cs="Times New Roman"/>
          <w:sz w:val="20"/>
          <w:szCs w:val="20"/>
          <w:vertAlign w:val="subscript"/>
        </w:rPr>
        <w:t>20</w:t>
      </w:r>
      <w:r w:rsidR="0087339A" w:rsidRPr="00BC7C96">
        <w:rPr>
          <w:rFonts w:ascii="Times New Roman" w:hAnsi="Times New Roman" w:cs="Times New Roman"/>
          <w:sz w:val="20"/>
          <w:szCs w:val="20"/>
        </w:rPr>
        <w:t>NO</w:t>
      </w:r>
      <w:r w:rsidR="0087339A" w:rsidRPr="00BC7C96">
        <w:rPr>
          <w:rFonts w:ascii="Times New Roman" w:hAnsi="Times New Roman" w:cs="Times New Roman"/>
          <w:sz w:val="20"/>
          <w:szCs w:val="20"/>
          <w:vertAlign w:val="subscript"/>
        </w:rPr>
        <w:t>4</w:t>
      </w:r>
      <w:r w:rsidR="0087339A" w:rsidRPr="00BC7C96">
        <w:rPr>
          <w:rFonts w:ascii="Times New Roman" w:hAnsi="Times New Roman" w:cs="Times New Roman"/>
          <w:sz w:val="20"/>
          <w:szCs w:val="20"/>
        </w:rPr>
        <w:t>]</w:t>
      </w:r>
      <w:r w:rsidR="0087339A" w:rsidRPr="00BC7C96">
        <w:rPr>
          <w:rFonts w:ascii="Times New Roman" w:hAnsi="Times New Roman" w:cs="Times New Roman"/>
          <w:sz w:val="20"/>
          <w:szCs w:val="20"/>
          <w:vertAlign w:val="superscript"/>
        </w:rPr>
        <w:t>+</w:t>
      </w:r>
      <w:r w:rsidR="0087339A" w:rsidRPr="00BC7C96">
        <w:rPr>
          <w:rFonts w:ascii="Times New Roman" w:hAnsi="Times New Roman" w:cs="Times New Roman"/>
          <w:sz w:val="20"/>
          <w:szCs w:val="20"/>
        </w:rPr>
        <w:t>)</w:t>
      </w:r>
      <w:r w:rsidR="0087339A" w:rsidRPr="00BC7C96">
        <w:rPr>
          <w:rFonts w:ascii="Times New Roman" w:hAnsi="Times New Roman" w:cs="Times New Roman"/>
          <w:bCs/>
          <w:sz w:val="20"/>
          <w:szCs w:val="20"/>
        </w:rPr>
        <w:t>.</w:t>
      </w:r>
      <w:r w:rsidR="00AF37FF">
        <w:rPr>
          <w:rFonts w:ascii="Times New Roman" w:hAnsi="Times New Roman" w:cs="Times New Roman"/>
          <w:bCs/>
          <w:sz w:val="20"/>
          <w:szCs w:val="20"/>
        </w:rPr>
        <w:t xml:space="preserve"> Spectral matching did not yield any hit related to </w:t>
      </w:r>
      <w:r w:rsidR="00F532AF">
        <w:rPr>
          <w:rFonts w:ascii="Times New Roman" w:hAnsi="Times New Roman" w:cs="Times New Roman"/>
          <w:bCs/>
          <w:sz w:val="20"/>
          <w:szCs w:val="20"/>
        </w:rPr>
        <w:t xml:space="preserve">either </w:t>
      </w:r>
      <w:r w:rsidR="00AF37FF">
        <w:rPr>
          <w:rFonts w:ascii="Times New Roman" w:hAnsi="Times New Roman" w:cs="Times New Roman"/>
          <w:bCs/>
          <w:sz w:val="20"/>
          <w:szCs w:val="20"/>
        </w:rPr>
        <w:t xml:space="preserve">ferulic acid </w:t>
      </w:r>
      <w:r w:rsidR="00F532AF">
        <w:rPr>
          <w:rFonts w:ascii="Times New Roman" w:hAnsi="Times New Roman" w:cs="Times New Roman"/>
          <w:bCs/>
          <w:sz w:val="20"/>
          <w:szCs w:val="20"/>
        </w:rPr>
        <w:t>or</w:t>
      </w:r>
      <w:r w:rsidR="00AF37FF">
        <w:rPr>
          <w:rFonts w:ascii="Times New Roman" w:hAnsi="Times New Roman" w:cs="Times New Roman"/>
          <w:bCs/>
          <w:sz w:val="20"/>
          <w:szCs w:val="20"/>
        </w:rPr>
        <w:t xml:space="preserve"> the ethylphenol substructure (</w:t>
      </w:r>
      <w:r w:rsidR="009963EF">
        <w:rPr>
          <w:rFonts w:ascii="Times New Roman" w:hAnsi="Times New Roman" w:cs="Times New Roman"/>
          <w:bCs/>
          <w:sz w:val="20"/>
          <w:szCs w:val="20"/>
        </w:rPr>
        <w:t xml:space="preserve">spectra were searched against the MassBank database, </w:t>
      </w:r>
      <w:r w:rsidR="00AF37FF">
        <w:rPr>
          <w:rFonts w:ascii="Times New Roman" w:hAnsi="Times New Roman" w:cs="Times New Roman"/>
          <w:bCs/>
          <w:sz w:val="20"/>
          <w:szCs w:val="20"/>
        </w:rPr>
        <w:t>see Table S-7 in the Supporting Information, section 5.4).</w:t>
      </w:r>
    </w:p>
    <w:p w14:paraId="0AC32E31" w14:textId="77777777" w:rsidR="0087339A" w:rsidRDefault="002650C7" w:rsidP="0087339A">
      <w:pPr>
        <w:spacing w:line="276" w:lineRule="auto"/>
        <w:jc w:val="both"/>
        <w:rPr>
          <w:bCs/>
          <w:sz w:val="20"/>
        </w:rPr>
      </w:pPr>
      <w:r>
        <w:rPr>
          <w:noProof/>
          <w:lang w:val="en-US" w:eastAsia="en-US"/>
        </w:rPr>
        <w:drawing>
          <wp:inline distT="0" distB="0" distL="0" distR="0" wp14:anchorId="0C892FF5" wp14:editId="060171CB">
            <wp:extent cx="5731510" cy="266954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m2m.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p>
    <w:p w14:paraId="7CCFBC8D" w14:textId="77777777" w:rsidR="0087339A" w:rsidRDefault="00973EAC" w:rsidP="00B16D33">
      <w:pPr>
        <w:pStyle w:val="Paragraph"/>
      </w:pPr>
      <w:r>
        <w:lastRenderedPageBreak/>
        <w:t>Figure 7</w:t>
      </w:r>
      <w:r w:rsidR="0087339A" w:rsidRPr="00BC7C96">
        <w:t xml:space="preserve"> –Multi</w:t>
      </w:r>
      <w:r w:rsidR="00B16D33">
        <w:t>-</w:t>
      </w:r>
      <w:r w:rsidR="00B16D33" w:rsidRPr="00BC7C96">
        <w:t>coloured</w:t>
      </w:r>
      <w:r w:rsidR="0087339A" w:rsidRPr="00BC7C96">
        <w:t xml:space="preserve"> Mass2Motif MS2 spectr</w:t>
      </w:r>
      <w:r w:rsidR="00983C03">
        <w:t>a</w:t>
      </w:r>
      <w:r w:rsidR="0087339A" w:rsidRPr="00BC7C96">
        <w:t xml:space="preserve"> of beer metabolites observed in positive ionization mode. The annotated Mass2Motifs 19 and 58 were found to be representative for ferulic acid and ethylphenol, respectively. In total 11 and 42 MS1 features in the beer3 data set were explained by those two Mass2Motifs respectively. Of those, one was explained by both Mass2Motifs, aiding in its annotation as feruoyltyramine (314.1386 m/z; [C</w:t>
      </w:r>
      <w:r w:rsidR="0087339A" w:rsidRPr="00BC7C96">
        <w:rPr>
          <w:vertAlign w:val="subscript"/>
        </w:rPr>
        <w:t>18</w:t>
      </w:r>
      <w:r w:rsidR="0087339A" w:rsidRPr="00BC7C96">
        <w:t>H</w:t>
      </w:r>
      <w:r w:rsidR="0087339A" w:rsidRPr="00BC7C96">
        <w:rPr>
          <w:vertAlign w:val="subscript"/>
        </w:rPr>
        <w:t>20</w:t>
      </w:r>
      <w:r w:rsidR="0087339A" w:rsidRPr="00BC7C96">
        <w:t>NO</w:t>
      </w:r>
      <w:r w:rsidR="0087339A" w:rsidRPr="00BC7C96">
        <w:rPr>
          <w:vertAlign w:val="subscript"/>
        </w:rPr>
        <w:t>4</w:t>
      </w:r>
      <w:r w:rsidR="0087339A" w:rsidRPr="00BC7C96">
        <w:t>]</w:t>
      </w:r>
      <w:r w:rsidR="0087339A" w:rsidRPr="00BC7C96">
        <w:rPr>
          <w:vertAlign w:val="superscript"/>
        </w:rPr>
        <w:t>+</w:t>
      </w:r>
      <w:r w:rsidR="0087339A" w:rsidRPr="00BC7C96">
        <w:t>).</w:t>
      </w:r>
      <w:r w:rsidR="00983C03">
        <w:t xml:space="preserve"> On the right of the plot we show the clusters containing these three MS1 features created using the molecular networking tool</w:t>
      </w:r>
      <w:r w:rsidR="00F670D4">
        <w:t xml:space="preserve"> </w:t>
      </w:r>
      <w:r w:rsidR="005033C7">
        <w:fldChar w:fldCharType="begin"/>
      </w:r>
      <w:r w:rsidR="00F670D4">
        <w:instrText xml:space="preserve"> ADDIN EN.CITE &lt;EndNote&gt;&lt;Cite&gt;&lt;Author&gt;Yang&lt;/Author&gt;&lt;Year&gt;2013&lt;/Year&gt;&lt;RecNum&gt;1991&lt;/RecNum&gt;&lt;DisplayText&gt;[13]&lt;/DisplayText&gt;&lt;record&gt;&lt;rec-number&gt;1991&lt;/rec-number&gt;&lt;foreign-keys&gt;&lt;key app="EN" db-id="pvd09p5xxesz9qestsq5rzzpp5zdtsxz02dr" timestamp="1399029093"&gt;1991&lt;/key&gt;&lt;/foreign-keys&gt;&lt;ref-type name="Journal Article"&gt;17&lt;/ref-type&gt;&lt;contributors&gt;&lt;authors&gt;&lt;author&gt;Yang, Jane Y.&lt;/author&gt;&lt;author&gt;Sanchez, Laura M.&lt;/author&gt;&lt;author&gt;Rath, Christopher M.&lt;/author&gt;&lt;author&gt;Liu, Xueting&lt;/author&gt;&lt;author&gt;Boudreau, Paul D.&lt;/author&gt;&lt;author&gt;Bruns, Nicole&lt;/author&gt;&lt;author&gt;Glukhov, Evgenia&lt;/author&gt;&lt;author&gt;Wodtke, Anne&lt;/author&gt;&lt;author&gt;de Felicio, Rafael&lt;/author&gt;&lt;author&gt;Fenner, Amanda&lt;/author&gt;&lt;author&gt;Wong, Weng Ruh&lt;/author&gt;&lt;author&gt;Linington, Roger G.&lt;/author&gt;&lt;author&gt;Zhang, Lixin&lt;/author&gt;&lt;author&gt;Debonsi, Hosana M.&lt;/author&gt;&lt;author&gt;Gerwick, William H.&lt;/author&gt;&lt;author&gt;Dorrestein, Pieter C.&lt;/author&gt;&lt;/authors&gt;&lt;/contributors&gt;&lt;titles&gt;&lt;title&gt;Molecular Networking as a Dereplication Strategy&lt;/title&gt;&lt;secondary-title&gt;Journal of Natural Products&lt;/secondary-title&gt;&lt;/titles&gt;&lt;periodical&gt;&lt;full-title&gt;Journal of Natural Products&lt;/full-title&gt;&lt;/periodical&gt;&lt;pages&gt;1686-1699&lt;/pages&gt;&lt;volume&gt;76&lt;/volume&gt;&lt;number&gt;9&lt;/number&gt;&lt;dates&gt;&lt;year&gt;2013&lt;/year&gt;&lt;pub-dates&gt;&lt;date&gt;2013/09/27&lt;/date&gt;&lt;/pub-dates&gt;&lt;/dates&gt;&lt;publisher&gt;American Chemical Society&lt;/publisher&gt;&lt;isbn&gt;0163-3864&lt;/isbn&gt;&lt;urls&gt;&lt;related-urls&gt;&lt;url&gt;http://dx.doi.org/10.1021/np400413s&lt;/url&gt;&lt;/related-urls&gt;&lt;/urls&gt;&lt;electronic-resource-num&gt;10.1021/np400413s&lt;/electronic-resource-num&gt;&lt;access-date&gt;2014/05/02&lt;/access-date&gt;&lt;/record&gt;&lt;/Cite&gt;&lt;/EndNote&gt;</w:instrText>
      </w:r>
      <w:r w:rsidR="005033C7">
        <w:fldChar w:fldCharType="separate"/>
      </w:r>
      <w:r w:rsidR="00F670D4">
        <w:rPr>
          <w:noProof/>
        </w:rPr>
        <w:t>[13]</w:t>
      </w:r>
      <w:r w:rsidR="005033C7">
        <w:fldChar w:fldCharType="end"/>
      </w:r>
      <w:r w:rsidR="00D02485">
        <w:t xml:space="preserve">. </w:t>
      </w:r>
      <w:r w:rsidR="00B16D33">
        <w:t>This resulted in c</w:t>
      </w:r>
      <w:r w:rsidR="00B16D33">
        <w:rPr>
          <w:rStyle w:val="None"/>
          <w:bCs/>
        </w:rPr>
        <w:t xml:space="preserve">lusters of homologous metabolites of positive ionization mode fragmentation files of four beers in one analysis, with the ferulic acid based cluster (top) and tyramine (ethylphenol) based cluster (bottom). The coloring of the nodes is dependent on their presence across the different beer extracts and the node size is proportional to the number of unique beer extracts the node fragmentation spectra are found in. </w:t>
      </w:r>
      <w:r w:rsidR="00D02485">
        <w:t>Using this approach, the compound containing both Mass2Motifs has to be forced into one cluster or the other, losing the clear chemical connection with the other substructure.</w:t>
      </w:r>
    </w:p>
    <w:p w14:paraId="48817A9D" w14:textId="77777777" w:rsidR="0087339A" w:rsidRPr="00BC7C96" w:rsidRDefault="0087339A" w:rsidP="0087339A">
      <w:pPr>
        <w:spacing w:line="276" w:lineRule="auto"/>
        <w:jc w:val="both"/>
        <w:rPr>
          <w:rFonts w:ascii="Times New Roman" w:hAnsi="Times New Roman" w:cs="Times New Roman"/>
          <w:sz w:val="20"/>
        </w:rPr>
      </w:pPr>
    </w:p>
    <w:p w14:paraId="2A49A996" w14:textId="1DFDCC32" w:rsidR="0087339A" w:rsidRPr="0058232E" w:rsidRDefault="0087339A" w:rsidP="0087339A">
      <w:pPr>
        <w:spacing w:line="276" w:lineRule="auto"/>
        <w:jc w:val="both"/>
        <w:rPr>
          <w:rFonts w:ascii="Times New Roman" w:hAnsi="Times New Roman" w:cs="Times New Roman"/>
          <w:b/>
        </w:rPr>
      </w:pPr>
      <w:r w:rsidRPr="0058232E">
        <w:rPr>
          <w:rFonts w:ascii="Times New Roman" w:hAnsi="Times New Roman" w:cs="Times New Roman"/>
          <w:b/>
        </w:rPr>
        <w:t>3.</w:t>
      </w:r>
      <w:r w:rsidR="002D2773">
        <w:rPr>
          <w:rFonts w:ascii="Times New Roman" w:hAnsi="Times New Roman" w:cs="Times New Roman"/>
          <w:b/>
        </w:rPr>
        <w:t>2.3</w:t>
      </w:r>
      <w:r w:rsidRPr="0058232E">
        <w:rPr>
          <w:rFonts w:ascii="Times New Roman" w:hAnsi="Times New Roman" w:cs="Times New Roman"/>
          <w:b/>
        </w:rPr>
        <w:t xml:space="preserve"> </w:t>
      </w:r>
      <w:r w:rsidR="002D2773">
        <w:rPr>
          <w:rFonts w:ascii="Times New Roman" w:hAnsi="Times New Roman" w:cs="Times New Roman"/>
          <w:b/>
        </w:rPr>
        <w:t>MS2LDA as</w:t>
      </w:r>
      <w:r w:rsidR="00DD2683">
        <w:rPr>
          <w:rFonts w:ascii="Times New Roman" w:hAnsi="Times New Roman" w:cs="Times New Roman"/>
          <w:b/>
        </w:rPr>
        <w:t xml:space="preserve"> an</w:t>
      </w:r>
      <w:r w:rsidR="002D2773">
        <w:rPr>
          <w:rFonts w:ascii="Times New Roman" w:hAnsi="Times New Roman" w:cs="Times New Roman"/>
          <w:b/>
        </w:rPr>
        <w:t xml:space="preserve"> </w:t>
      </w:r>
      <w:r w:rsidR="000A109E">
        <w:rPr>
          <w:rFonts w:ascii="Times New Roman" w:hAnsi="Times New Roman" w:cs="Times New Roman"/>
          <w:b/>
        </w:rPr>
        <w:t>alternative</w:t>
      </w:r>
      <w:r w:rsidR="002D2773">
        <w:rPr>
          <w:rFonts w:ascii="Times New Roman" w:hAnsi="Times New Roman" w:cs="Times New Roman"/>
          <w:b/>
        </w:rPr>
        <w:t xml:space="preserve"> data representation </w:t>
      </w:r>
      <w:r w:rsidR="000A109E">
        <w:rPr>
          <w:rFonts w:ascii="Times New Roman" w:hAnsi="Times New Roman" w:cs="Times New Roman"/>
          <w:b/>
        </w:rPr>
        <w:t xml:space="preserve">to </w:t>
      </w:r>
      <w:r w:rsidRPr="0058232E">
        <w:rPr>
          <w:rFonts w:ascii="Times New Roman" w:hAnsi="Times New Roman" w:cs="Times New Roman"/>
          <w:b/>
        </w:rPr>
        <w:t>Spectral Clustering</w:t>
      </w:r>
    </w:p>
    <w:p w14:paraId="22579EDA" w14:textId="77777777" w:rsidR="00D80CAB" w:rsidRDefault="0087339A" w:rsidP="009A1B56">
      <w:pPr>
        <w:pStyle w:val="Paragraph"/>
      </w:pPr>
      <w:r>
        <w:t xml:space="preserve">In molecular networking and equivalent clustering approaches, </w:t>
      </w:r>
      <w:r w:rsidRPr="005A10F8">
        <w:t>spectral similarity is de</w:t>
      </w:r>
      <w:r>
        <w:t>fined across the whole spectrum and</w:t>
      </w:r>
      <w:r w:rsidRPr="005A10F8">
        <w:t xml:space="preserve"> molecules must share a high proportion of similar fragment ions to be classed as similar. Two spectra that share a common subset of fragments but differ in other parts of the spectrum are less likely to be connected in the graph. This is potentially problematic if the functionally relevant part of the molecule is only responsible for a small pro</w:t>
      </w:r>
      <w:r>
        <w:t>portion of its observed spectra.</w:t>
      </w:r>
    </w:p>
    <w:p w14:paraId="42202876" w14:textId="0AA9A589" w:rsidR="00D80CAB" w:rsidRDefault="00D80CAB" w:rsidP="009A1B56">
      <w:pPr>
        <w:pStyle w:val="Paragraph"/>
      </w:pPr>
      <w:r>
        <w:t>To explore the performance of MS2LDA against a more standard clustering approach, we have compared MS2LDA with a model that is identical except for not allowing each spectra to be explained by more than one Mass2Motif (a multinomial mixture model,</w:t>
      </w:r>
      <w:r w:rsidRPr="00D80CAB">
        <w:t xml:space="preserve"> </w:t>
      </w:r>
      <w:r>
        <w:t>see Supporting Figure S-6 in section 5.5</w:t>
      </w:r>
      <w:r>
        <w:t>). For the same number of Mass2Motifs, MS2LDA has consistently lower perplexity (a standard approach in the analysis of probabilistic text models; lower is better) suggesting that allowing for spectra to consist of multiple building blocks (Mass2Motifs) is appropriate for this data</w:t>
      </w:r>
      <w:bookmarkStart w:id="44" w:name="_GoBack"/>
      <w:bookmarkEnd w:id="44"/>
      <w:r>
        <w:t>.</w:t>
      </w:r>
    </w:p>
    <w:p w14:paraId="7EAE6CF7" w14:textId="1F133F1A" w:rsidR="0087339A" w:rsidRPr="00E677CA" w:rsidRDefault="0087339A" w:rsidP="0087339A">
      <w:pPr>
        <w:pStyle w:val="Paragraph"/>
        <w:rPr>
          <w:bCs/>
        </w:rPr>
      </w:pPr>
      <w:r>
        <w:t xml:space="preserve">To compare the results from the MS2LDA workflow and molecular networking, we applied the molecular networking tool on our data </w:t>
      </w:r>
      <w:r w:rsidRPr="00B16D33">
        <w:t>sets</w:t>
      </w:r>
      <w:r w:rsidR="00BC7C96" w:rsidRPr="00B16D33">
        <w:t xml:space="preserve"> </w:t>
      </w:r>
      <w:r w:rsidR="005033C7" w:rsidRPr="00B16D33">
        <w:fldChar w:fldCharType="begin"/>
      </w:r>
      <w:r w:rsidR="00AF67D7" w:rsidRPr="00B16D33">
        <w:instrText xml:space="preserve"> ADDIN EN.CITE &lt;EndNote&gt;&lt;Cite&gt;&lt;Author&gt;Yang&lt;/Author&gt;&lt;Year&gt;2013&lt;/Year&gt;&lt;RecNum&gt;1991&lt;/RecNum&gt;&lt;DisplayText&gt;[13]&lt;/DisplayText&gt;&lt;record&gt;&lt;rec-number&gt;1991&lt;/rec-number&gt;&lt;foreign-keys&gt;&lt;key app="EN" db-id="pvd09p5xxesz9qestsq5rzzpp5zdtsxz02dr" timestamp="1399029093"&gt;1991&lt;/key&gt;&lt;/foreign-keys&gt;&lt;ref-type name="Journal Article"&gt;17&lt;/ref-type&gt;&lt;contributors&gt;&lt;authors&gt;&lt;author&gt;Yang, Jane Y.&lt;/author&gt;&lt;author&gt;Sanchez, Laura M.&lt;/author&gt;&lt;author&gt;Rath, Christopher M.&lt;/author&gt;&lt;author&gt;Liu, Xueting&lt;/author&gt;&lt;author&gt;Boudreau, Paul D.&lt;/author&gt;&lt;author&gt;Bruns, Nicole&lt;/author&gt;&lt;author&gt;Glukhov, Evgenia&lt;/author&gt;&lt;author&gt;Wodtke, Anne&lt;/author&gt;&lt;author&gt;de Felicio, Rafael&lt;/author&gt;&lt;author&gt;Fenner, Amanda&lt;/author&gt;&lt;author&gt;Wong, Weng Ruh&lt;/author&gt;&lt;author&gt;Linington, Roger G.&lt;/author&gt;&lt;author&gt;Zhang, Lixin&lt;/author&gt;&lt;author&gt;Debonsi, Hosana M.&lt;/author&gt;&lt;author&gt;Gerwick, William H.&lt;/author&gt;&lt;author&gt;Dorrestein, Pieter C.&lt;/author&gt;&lt;/authors&gt;&lt;/contributors&gt;&lt;titles&gt;&lt;title&gt;Molecular Networking as a Dereplication Strategy&lt;/title&gt;&lt;secondary-title&gt;Journal of Natural Products&lt;/secondary-title&gt;&lt;/titles&gt;&lt;periodical&gt;&lt;full-title&gt;Journal of Natural Products&lt;/full-title&gt;&lt;/periodical&gt;&lt;pages&gt;1686-1699&lt;/pages&gt;&lt;volume&gt;76&lt;/volume&gt;&lt;number&gt;9&lt;/number&gt;&lt;dates&gt;&lt;year&gt;2013&lt;/year&gt;&lt;pub-dates&gt;&lt;date&gt;2013/09/27&lt;/date&gt;&lt;/pub-dates&gt;&lt;/dates&gt;&lt;publisher&gt;American Chemical Society&lt;/publisher&gt;&lt;isbn&gt;0163-3864&lt;/isbn&gt;&lt;urls&gt;&lt;related-urls&gt;&lt;url&gt;http://dx.doi.org/10.1021/np400413s&lt;/url&gt;&lt;/related-urls&gt;&lt;/urls&gt;&lt;electronic-resource-num&gt;10.1021/np400413s&lt;/electronic-resource-num&gt;&lt;access-date&gt;2014/05/02&lt;/access-date&gt;&lt;/record&gt;&lt;/Cite&gt;&lt;/EndNote&gt;</w:instrText>
      </w:r>
      <w:r w:rsidR="005033C7" w:rsidRPr="00B16D33">
        <w:fldChar w:fldCharType="separate"/>
      </w:r>
      <w:r w:rsidR="00AF67D7" w:rsidRPr="00B16D33">
        <w:rPr>
          <w:noProof/>
        </w:rPr>
        <w:t>[13]</w:t>
      </w:r>
      <w:r w:rsidR="005033C7" w:rsidRPr="00B16D33">
        <w:fldChar w:fldCharType="end"/>
      </w:r>
      <w:r w:rsidR="003324E5" w:rsidRPr="00B16D33">
        <w:t xml:space="preserve"> (see also Su</w:t>
      </w:r>
      <w:r w:rsidR="000A109E" w:rsidRPr="00B16D33">
        <w:t>pporting Information section 5.</w:t>
      </w:r>
      <w:r w:rsidR="00F17480">
        <w:t>6 for details</w:t>
      </w:r>
      <w:r w:rsidR="003324E5" w:rsidRPr="00B16D33">
        <w:t>)</w:t>
      </w:r>
      <w:r w:rsidRPr="00B16D33">
        <w:t>. Manual inspection of the resulting molecular network obtained from the combined analysis of the four beer data sets</w:t>
      </w:r>
      <w:r>
        <w:t xml:space="preserve"> resulted in structurally annotated clusters based on core structures for ferulic acid, histidine, tyrosine and tyramine, </w:t>
      </w:r>
      <w:r w:rsidR="00075988">
        <w:t xml:space="preserve">as well as </w:t>
      </w:r>
      <w:r>
        <w:t xml:space="preserve">hydroxycinnamic acid, guanine and citric acid, in positive and negative ionization mode </w:t>
      </w:r>
      <w:r w:rsidRPr="00B16D33">
        <w:t>respectively.</w:t>
      </w:r>
      <w:r w:rsidR="00001624">
        <w:t xml:space="preserve"> </w:t>
      </w:r>
      <w:r w:rsidR="00001624" w:rsidRPr="008D7BD9">
        <w:t>After a more detailed analysis of the Mass2Motifs related to ferulic acid, histidine, tyrosine, and tryptophan, we could annotate ferulic acid conjugates to polyamine structures like putrescine, histidine metabolites conjugated to hexose and organic acid moieties as well as a family of indole (tryptophan) related metabolites. Two of those annotated beer metabolites were found to be dipeptides, whereas all other represent conjugations of amino acids with other compound classes.</w:t>
      </w:r>
      <w:r w:rsidRPr="008D7BD9">
        <w:t xml:space="preserve"> </w:t>
      </w:r>
      <w:r w:rsidRPr="00B16D33">
        <w:t xml:space="preserve">Figure </w:t>
      </w:r>
      <w:r w:rsidR="00B16D33" w:rsidRPr="00B16D33">
        <w:t xml:space="preserve">7 right-top and right-bottom </w:t>
      </w:r>
      <w:r w:rsidRPr="00B16D33">
        <w:t>displays</w:t>
      </w:r>
      <w:r>
        <w:t xml:space="preserve"> the clusters for </w:t>
      </w:r>
      <w:r w:rsidR="00B16D33">
        <w:t xml:space="preserve">ferulic acid and </w:t>
      </w:r>
      <w:r>
        <w:t>tyramine (ethylphenol) from molecular networking.</w:t>
      </w:r>
      <w:r w:rsidRPr="003E2ED9">
        <w:t xml:space="preserve"> </w:t>
      </w:r>
      <w:r>
        <w:t xml:space="preserve">Our comparison found overlap in cluster membership within the molecular network and MS1 peaks explained by the related Mass2Motif. The </w:t>
      </w:r>
      <w:r w:rsidR="00F50A58">
        <w:t>precursor</w:t>
      </w:r>
      <w:r>
        <w:t xml:space="preserve"> masses found by the molecular networking tool corresponded well with those that were explained by Mass2Motif 58 and 19, respectively. </w:t>
      </w:r>
    </w:p>
    <w:p w14:paraId="15574EC3" w14:textId="5483A18C" w:rsidR="009A1B56" w:rsidRDefault="0087339A" w:rsidP="009A1B56">
      <w:pPr>
        <w:pStyle w:val="Paragraph"/>
      </w:pPr>
      <w:r>
        <w:t xml:space="preserve">To </w:t>
      </w:r>
      <w:r w:rsidR="00B16D33">
        <w:t xml:space="preserve">directly </w:t>
      </w:r>
      <w:r>
        <w:t xml:space="preserve">compare the molecular </w:t>
      </w:r>
      <w:r w:rsidR="003324E5">
        <w:t xml:space="preserve">networking and </w:t>
      </w:r>
      <w:r w:rsidR="003324E5" w:rsidRPr="00B16D33">
        <w:t>MS2LDA approach</w:t>
      </w:r>
      <w:r w:rsidRPr="00B16D33">
        <w:t>, we selected representative spectra from the beer3 extract that have been put by molecular networking into separate tyramine and ferulic acid based clust</w:t>
      </w:r>
      <w:r w:rsidR="003324E5" w:rsidRPr="00B16D33">
        <w:t>ers, alongside one other MS2 spectrum that</w:t>
      </w:r>
      <w:r w:rsidRPr="00B16D33">
        <w:t xml:space="preserve"> contains fragmental structures that can be described by both clusters (i.e. having both Mass2Motif</w:t>
      </w:r>
      <w:r w:rsidR="003324E5" w:rsidRPr="00B16D33">
        <w:t xml:space="preserve"> 58 and 19, as shown in Figure 7</w:t>
      </w:r>
      <w:r w:rsidRPr="00B16D33">
        <w:t>). The</w:t>
      </w:r>
      <w:r>
        <w:t xml:space="preserve"> cosine similarities of spectra were computed against each other</w:t>
      </w:r>
      <w:r w:rsidR="002E2181">
        <w:t xml:space="preserve"> using the same binning size for vectorization </w:t>
      </w:r>
      <w:r w:rsidR="00DC1685">
        <w:t xml:space="preserve">(0.005 Da) </w:t>
      </w:r>
      <w:r w:rsidR="002E2181">
        <w:t>as used for the molecular network creation</w:t>
      </w:r>
      <w:r>
        <w:t>. As in molecular networking, the cosine</w:t>
      </w:r>
      <w:r w:rsidR="003324E5">
        <w:t xml:space="preserve"> similarities matrix in </w:t>
      </w:r>
      <w:r w:rsidR="00B16D33" w:rsidRPr="00B16D33">
        <w:t xml:space="preserve">Supporting Figure </w:t>
      </w:r>
      <w:r w:rsidR="00F17480">
        <w:t>S-7 (section 5.6 in the Supporting Information)</w:t>
      </w:r>
      <w:r>
        <w:t xml:space="preserve"> shows 2 natural clusters emerging if these spectra were to be clustered by their cosine similarities. However, only MS2LDA could detect two annotated substructures in a metabolite spectrum, which was classified by molecular networking to belong to o</w:t>
      </w:r>
      <w:r w:rsidR="00973EAC">
        <w:t>ne of the cluster only</w:t>
      </w:r>
      <w:r w:rsidR="006C539F">
        <w:t>.</w:t>
      </w:r>
    </w:p>
    <w:p w14:paraId="1E8300CD" w14:textId="77777777" w:rsidR="009A1B56" w:rsidRDefault="009A1B56" w:rsidP="009A1B56">
      <w:pPr>
        <w:pStyle w:val="Paragraph"/>
      </w:pPr>
    </w:p>
    <w:p w14:paraId="1DA7EA76" w14:textId="77777777" w:rsidR="0087339A" w:rsidRPr="005A10F8" w:rsidRDefault="0087339A" w:rsidP="006D3566">
      <w:pPr>
        <w:pStyle w:val="Body"/>
        <w:spacing w:after="0"/>
        <w:rPr>
          <w:rFonts w:ascii="Times New Roman" w:hAnsi="Times New Roman" w:cs="Times New Roman"/>
          <w:sz w:val="24"/>
          <w:szCs w:val="20"/>
        </w:rPr>
      </w:pPr>
      <w:r w:rsidRPr="005A10F8">
        <w:rPr>
          <w:rStyle w:val="None"/>
          <w:rFonts w:ascii="Times New Roman" w:hAnsi="Times New Roman" w:cs="Times New Roman"/>
          <w:b/>
          <w:bCs/>
          <w:sz w:val="24"/>
          <w:szCs w:val="20"/>
        </w:rPr>
        <w:t>4. Discussion</w:t>
      </w:r>
    </w:p>
    <w:p w14:paraId="4DDA7AE6" w14:textId="77777777" w:rsidR="006D3566" w:rsidRDefault="0087339A" w:rsidP="006D3566">
      <w:pPr>
        <w:pStyle w:val="Body"/>
        <w:spacing w:after="0"/>
        <w:jc w:val="both"/>
        <w:rPr>
          <w:rFonts w:ascii="Times New Roman" w:hAnsi="Times New Roman" w:cs="Times New Roman"/>
          <w:sz w:val="20"/>
          <w:szCs w:val="20"/>
        </w:rPr>
      </w:pPr>
      <w:r w:rsidRPr="005A10F8">
        <w:rPr>
          <w:rFonts w:ascii="Times New Roman" w:hAnsi="Times New Roman" w:cs="Times New Roman"/>
          <w:sz w:val="20"/>
          <w:szCs w:val="20"/>
        </w:rPr>
        <w:lastRenderedPageBreak/>
        <w:t xml:space="preserve">Our motivation for </w:t>
      </w:r>
      <w:r>
        <w:rPr>
          <w:rFonts w:ascii="Times New Roman" w:hAnsi="Times New Roman" w:cs="Times New Roman"/>
          <w:sz w:val="20"/>
          <w:szCs w:val="20"/>
        </w:rPr>
        <w:t>the introduced MS2LDA</w:t>
      </w:r>
      <w:r w:rsidRPr="005A10F8">
        <w:rPr>
          <w:rFonts w:ascii="Times New Roman" w:hAnsi="Times New Roman" w:cs="Times New Roman"/>
          <w:sz w:val="20"/>
          <w:szCs w:val="20"/>
        </w:rPr>
        <w:t xml:space="preserve"> approach was the idea that conserved fragments and neutral losses are potentially indicative of substructures sha</w:t>
      </w:r>
      <w:r>
        <w:rPr>
          <w:rFonts w:ascii="Times New Roman" w:hAnsi="Times New Roman" w:cs="Times New Roman"/>
          <w:sz w:val="20"/>
          <w:szCs w:val="20"/>
        </w:rPr>
        <w:t xml:space="preserve">red by multiple molecules. Our results demonstrate </w:t>
      </w:r>
      <w:r w:rsidRPr="005A10F8">
        <w:rPr>
          <w:rFonts w:ascii="Times New Roman" w:hAnsi="Times New Roman" w:cs="Times New Roman"/>
          <w:sz w:val="20"/>
          <w:szCs w:val="20"/>
        </w:rPr>
        <w:t>that this is indeed the case.</w:t>
      </w:r>
      <w:r>
        <w:rPr>
          <w:rFonts w:ascii="Times New Roman" w:hAnsi="Times New Roman" w:cs="Times New Roman"/>
          <w:sz w:val="20"/>
          <w:szCs w:val="20"/>
        </w:rPr>
        <w:t xml:space="preserve"> N</w:t>
      </w:r>
      <w:r w:rsidRPr="005A10F8">
        <w:rPr>
          <w:rFonts w:ascii="Times New Roman" w:hAnsi="Times New Roman" w:cs="Times New Roman"/>
          <w:sz w:val="20"/>
          <w:szCs w:val="20"/>
        </w:rPr>
        <w:t xml:space="preserve">one of the </w:t>
      </w:r>
      <w:r>
        <w:rPr>
          <w:rFonts w:ascii="Times New Roman" w:hAnsi="Times New Roman" w:cs="Times New Roman"/>
          <w:sz w:val="20"/>
          <w:szCs w:val="20"/>
        </w:rPr>
        <w:t xml:space="preserve">tools released so far allows for </w:t>
      </w:r>
      <w:r w:rsidRPr="005A10F8">
        <w:rPr>
          <w:rFonts w:ascii="Times New Roman" w:hAnsi="Times New Roman" w:cs="Times New Roman"/>
          <w:sz w:val="20"/>
          <w:szCs w:val="20"/>
        </w:rPr>
        <w:t xml:space="preserve">substructure </w:t>
      </w:r>
      <w:r>
        <w:rPr>
          <w:rFonts w:ascii="Times New Roman" w:hAnsi="Times New Roman" w:cs="Times New Roman"/>
          <w:sz w:val="20"/>
          <w:szCs w:val="20"/>
        </w:rPr>
        <w:t>mining in an unsupervised</w:t>
      </w:r>
      <w:r w:rsidRPr="005A10F8">
        <w:rPr>
          <w:rFonts w:ascii="Times New Roman" w:hAnsi="Times New Roman" w:cs="Times New Roman"/>
          <w:sz w:val="20"/>
          <w:szCs w:val="20"/>
        </w:rPr>
        <w:t xml:space="preserve"> manner from </w:t>
      </w:r>
      <w:r>
        <w:rPr>
          <w:rFonts w:ascii="Times New Roman" w:hAnsi="Times New Roman" w:cs="Times New Roman"/>
          <w:sz w:val="20"/>
          <w:szCs w:val="20"/>
        </w:rPr>
        <w:t>a fragmentation</w:t>
      </w:r>
      <w:r w:rsidRPr="005A10F8">
        <w:rPr>
          <w:rFonts w:ascii="Times New Roman" w:hAnsi="Times New Roman" w:cs="Times New Roman"/>
          <w:sz w:val="20"/>
          <w:szCs w:val="20"/>
        </w:rPr>
        <w:t xml:space="preserve"> data set</w:t>
      </w:r>
      <w:r>
        <w:rPr>
          <w:rFonts w:ascii="Times New Roman" w:hAnsi="Times New Roman" w:cs="Times New Roman"/>
          <w:sz w:val="20"/>
          <w:szCs w:val="20"/>
        </w:rPr>
        <w:t xml:space="preserve"> while also allowing </w:t>
      </w:r>
      <w:r w:rsidRPr="005A10F8">
        <w:rPr>
          <w:rFonts w:ascii="Times New Roman" w:hAnsi="Times New Roman" w:cs="Times New Roman"/>
          <w:sz w:val="20"/>
          <w:szCs w:val="20"/>
        </w:rPr>
        <w:t xml:space="preserve">for </w:t>
      </w:r>
      <w:r w:rsidR="00743D4D">
        <w:rPr>
          <w:rFonts w:ascii="Times New Roman" w:hAnsi="Times New Roman" w:cs="Times New Roman"/>
          <w:sz w:val="20"/>
          <w:szCs w:val="20"/>
        </w:rPr>
        <w:t xml:space="preserve">multiple </w:t>
      </w:r>
      <w:r>
        <w:rPr>
          <w:rFonts w:ascii="Times New Roman" w:hAnsi="Times New Roman" w:cs="Times New Roman"/>
          <w:sz w:val="20"/>
          <w:szCs w:val="20"/>
        </w:rPr>
        <w:t xml:space="preserve">structural features or substructures </w:t>
      </w:r>
      <w:r w:rsidRPr="005A10F8">
        <w:rPr>
          <w:rFonts w:ascii="Times New Roman" w:hAnsi="Times New Roman" w:cs="Times New Roman"/>
          <w:sz w:val="20"/>
          <w:szCs w:val="20"/>
        </w:rPr>
        <w:t xml:space="preserve">to be present within one </w:t>
      </w:r>
      <w:r>
        <w:rPr>
          <w:rFonts w:ascii="Times New Roman" w:hAnsi="Times New Roman" w:cs="Times New Roman"/>
          <w:sz w:val="20"/>
          <w:szCs w:val="20"/>
        </w:rPr>
        <w:t xml:space="preserve">fragmented </w:t>
      </w:r>
      <w:r w:rsidRPr="005A10F8">
        <w:rPr>
          <w:rFonts w:ascii="Times New Roman" w:hAnsi="Times New Roman" w:cs="Times New Roman"/>
          <w:sz w:val="20"/>
          <w:szCs w:val="20"/>
        </w:rPr>
        <w:t>metabolite.</w:t>
      </w:r>
      <w:r>
        <w:rPr>
          <w:rFonts w:ascii="Times New Roman" w:hAnsi="Times New Roman" w:cs="Times New Roman"/>
          <w:sz w:val="20"/>
          <w:szCs w:val="20"/>
        </w:rPr>
        <w:t xml:space="preserve"> </w:t>
      </w:r>
      <w:r w:rsidR="00670270">
        <w:rPr>
          <w:rFonts w:ascii="Times New Roman" w:hAnsi="Times New Roman" w:cs="Times New Roman"/>
          <w:sz w:val="20"/>
          <w:szCs w:val="20"/>
        </w:rPr>
        <w:t>As shown in section 3.2.2, the</w:t>
      </w:r>
      <w:r w:rsidR="00670270" w:rsidRPr="005A10F8">
        <w:rPr>
          <w:rFonts w:ascii="Times New Roman" w:hAnsi="Times New Roman" w:cs="Times New Roman"/>
          <w:sz w:val="20"/>
          <w:szCs w:val="20"/>
        </w:rPr>
        <w:t xml:space="preserve"> key asset of LDA </w:t>
      </w:r>
      <w:r w:rsidR="00DC49E5">
        <w:rPr>
          <w:rFonts w:ascii="Times New Roman" w:hAnsi="Times New Roman" w:cs="Times New Roman"/>
          <w:sz w:val="20"/>
          <w:szCs w:val="20"/>
        </w:rPr>
        <w:t xml:space="preserve">(topic modelling) </w:t>
      </w:r>
      <w:r w:rsidR="00670270" w:rsidRPr="005A10F8">
        <w:rPr>
          <w:rFonts w:ascii="Times New Roman" w:hAnsi="Times New Roman" w:cs="Times New Roman"/>
          <w:sz w:val="20"/>
          <w:szCs w:val="20"/>
        </w:rPr>
        <w:t>is that it allows for each mole</w:t>
      </w:r>
      <w:r w:rsidR="00670270">
        <w:rPr>
          <w:rFonts w:ascii="Times New Roman" w:hAnsi="Times New Roman" w:cs="Times New Roman"/>
          <w:sz w:val="20"/>
          <w:szCs w:val="20"/>
        </w:rPr>
        <w:t>cule to be composed of several Mass2M</w:t>
      </w:r>
      <w:r w:rsidR="00670270" w:rsidRPr="005A10F8">
        <w:rPr>
          <w:rFonts w:ascii="Times New Roman" w:hAnsi="Times New Roman" w:cs="Times New Roman"/>
          <w:sz w:val="20"/>
          <w:szCs w:val="20"/>
        </w:rPr>
        <w:t>otifs</w:t>
      </w:r>
      <w:r w:rsidR="00670270">
        <w:rPr>
          <w:rFonts w:ascii="Times New Roman" w:hAnsi="Times New Roman" w:cs="Times New Roman"/>
          <w:sz w:val="20"/>
          <w:szCs w:val="20"/>
        </w:rPr>
        <w:t xml:space="preserve">, thus MS2LDA </w:t>
      </w:r>
      <w:r w:rsidR="00670270" w:rsidRPr="005A10F8">
        <w:rPr>
          <w:rFonts w:ascii="Times New Roman" w:hAnsi="Times New Roman" w:cs="Times New Roman"/>
          <w:sz w:val="20"/>
          <w:szCs w:val="20"/>
        </w:rPr>
        <w:t>can group molecules th</w:t>
      </w:r>
      <w:r w:rsidR="00670270">
        <w:rPr>
          <w:rFonts w:ascii="Times New Roman" w:hAnsi="Times New Roman" w:cs="Times New Roman"/>
          <w:sz w:val="20"/>
          <w:szCs w:val="20"/>
        </w:rPr>
        <w:t>at share substructures but do not</w:t>
      </w:r>
      <w:r w:rsidR="00670270" w:rsidRPr="005A10F8">
        <w:rPr>
          <w:rFonts w:ascii="Times New Roman" w:hAnsi="Times New Roman" w:cs="Times New Roman"/>
          <w:sz w:val="20"/>
          <w:szCs w:val="20"/>
        </w:rPr>
        <w:t xml:space="preserve"> necessarily have high similarity across their entire MS2 spectra.</w:t>
      </w:r>
      <w:r w:rsidR="00670270">
        <w:rPr>
          <w:rFonts w:ascii="Times New Roman" w:hAnsi="Times New Roman" w:cs="Times New Roman"/>
          <w:sz w:val="20"/>
          <w:szCs w:val="20"/>
        </w:rPr>
        <w:t xml:space="preserve"> </w:t>
      </w:r>
      <w:r>
        <w:rPr>
          <w:rFonts w:ascii="Times New Roman" w:hAnsi="Times New Roman" w:cs="Times New Roman"/>
          <w:sz w:val="20"/>
          <w:szCs w:val="20"/>
        </w:rPr>
        <w:t xml:space="preserve">We show that MS2LDA effectively reduces complex fragmentation data sets into fragmented metabolites explained </w:t>
      </w:r>
      <w:r w:rsidRPr="00970E48">
        <w:rPr>
          <w:rFonts w:ascii="Times New Roman" w:hAnsi="Times New Roman" w:cs="Times New Roman"/>
          <w:sz w:val="20"/>
          <w:szCs w:val="20"/>
        </w:rPr>
        <w:t xml:space="preserve">by one or more patterns of concurring mass fragments or neutral losses (which we termed Mass2Motifs.) Furthermore, we could structurally annotate those Mass2Motifs with biochemically relevant structural features (Supporting Tables </w:t>
      </w:r>
      <w:r w:rsidR="00970E48" w:rsidRPr="00970E48">
        <w:rPr>
          <w:rFonts w:ascii="Times New Roman" w:hAnsi="Times New Roman" w:cs="Times New Roman"/>
          <w:sz w:val="20"/>
          <w:szCs w:val="20"/>
        </w:rPr>
        <w:t>S-1</w:t>
      </w:r>
      <w:r w:rsidRPr="00970E48">
        <w:rPr>
          <w:rFonts w:ascii="Times New Roman" w:hAnsi="Times New Roman" w:cs="Times New Roman"/>
          <w:sz w:val="20"/>
          <w:szCs w:val="20"/>
        </w:rPr>
        <w:t xml:space="preserve"> and </w:t>
      </w:r>
      <w:r w:rsidR="00970E48" w:rsidRPr="00970E48">
        <w:rPr>
          <w:rFonts w:ascii="Times New Roman" w:hAnsi="Times New Roman" w:cs="Times New Roman"/>
          <w:sz w:val="20"/>
          <w:szCs w:val="20"/>
        </w:rPr>
        <w:t>S-2</w:t>
      </w:r>
      <w:r w:rsidRPr="00970E48">
        <w:rPr>
          <w:rFonts w:ascii="Times New Roman" w:hAnsi="Times New Roman" w:cs="Times New Roman"/>
          <w:sz w:val="20"/>
          <w:szCs w:val="20"/>
        </w:rPr>
        <w:t>)</w:t>
      </w:r>
      <w:r w:rsidR="00970E48">
        <w:rPr>
          <w:rFonts w:ascii="Times New Roman" w:hAnsi="Times New Roman" w:cs="Times New Roman"/>
          <w:sz w:val="20"/>
          <w:szCs w:val="20"/>
        </w:rPr>
        <w:t>, supporting our key assumption that biological extracts consist of molecular building blocks that can be found in mass fragmentation spectra</w:t>
      </w:r>
      <w:r w:rsidRPr="00970E48">
        <w:rPr>
          <w:rFonts w:ascii="Times New Roman" w:hAnsi="Times New Roman" w:cs="Times New Roman"/>
          <w:sz w:val="20"/>
          <w:szCs w:val="20"/>
        </w:rPr>
        <w:t>. The majority of those annotated Mass2Motifs were independently found in several of the beers. This</w:t>
      </w:r>
      <w:r>
        <w:rPr>
          <w:rFonts w:ascii="Times New Roman" w:hAnsi="Times New Roman" w:cs="Times New Roman"/>
          <w:sz w:val="20"/>
          <w:szCs w:val="20"/>
        </w:rPr>
        <w:t xml:space="preserve"> shows the effectiveness of the data reduction strategy performed by MS2LDA. While the molecular content of the beers differed slightly, similar metabolites and Mass2Motifs were found to be present</w:t>
      </w:r>
      <w:r w:rsidR="00743D4D">
        <w:rPr>
          <w:rFonts w:ascii="Times New Roman" w:hAnsi="Times New Roman" w:cs="Times New Roman"/>
          <w:sz w:val="20"/>
          <w:szCs w:val="20"/>
        </w:rPr>
        <w:t xml:space="preserve"> in the input files analyzed</w:t>
      </w:r>
      <w:r>
        <w:rPr>
          <w:rFonts w:ascii="Times New Roman" w:hAnsi="Times New Roman" w:cs="Times New Roman"/>
          <w:sz w:val="20"/>
          <w:szCs w:val="20"/>
        </w:rPr>
        <w:t>. Thus, MS2LDA not only successfully discovered the conserved mass fragmental patterns present within one fragmented beer extract, but also across different fragmentation files.</w:t>
      </w:r>
    </w:p>
    <w:p w14:paraId="51A9A5B7" w14:textId="779BF23D" w:rsidR="0087339A" w:rsidRDefault="0087339A" w:rsidP="006D3566">
      <w:pPr>
        <w:pStyle w:val="Body"/>
        <w:spacing w:after="0"/>
        <w:ind w:firstLine="720"/>
        <w:jc w:val="both"/>
        <w:rPr>
          <w:rFonts w:ascii="Times New Roman" w:hAnsi="Times New Roman" w:cs="Times New Roman"/>
          <w:sz w:val="20"/>
          <w:szCs w:val="20"/>
        </w:rPr>
      </w:pPr>
      <w:r>
        <w:rPr>
          <w:rFonts w:ascii="Times New Roman" w:hAnsi="Times New Roman" w:cs="Times New Roman"/>
          <w:sz w:val="20"/>
          <w:szCs w:val="20"/>
        </w:rPr>
        <w:t xml:space="preserve">As is true for most tools working with mass spectrometry fragmentation data, MS2LDA relies on correct and clean MS1 peak - MS2 spectrum pairs. As a result of the stochastic nature of data-dependent fragmentation and the co-elution of isobaric compounds (molecules with nearly identical m/z values), some MS2 spectra can be contaminated by fragments of other unrelated molecules, and possibly cause incorrect associations between Mass2Motifs and MS1 peaks. As such, MS2LDA works best for complex mixtures where a large number of metabolites (MS1 peaks) are fragmented and information-rich MS2 spectra are produced using for instance, ramped energy or stepped energy (as was used in our study.) Additionally, MS2LDA benefits from high-resolution mass spectrometry fragmentation spectra, as an increased amount of mass fragments and neutral losses can be differentiated. This makes a difference even at the lower mass range of 50 -70 m/z </w:t>
      </w:r>
      <w:r w:rsidRPr="006D106D">
        <w:rPr>
          <w:rFonts w:ascii="Times New Roman" w:hAnsi="Times New Roman" w:cs="Times New Roman"/>
          <w:sz w:val="20"/>
          <w:szCs w:val="20"/>
        </w:rPr>
        <w:t>(</w:t>
      </w:r>
      <w:r>
        <w:rPr>
          <w:rFonts w:ascii="Times New Roman" w:hAnsi="Times New Roman" w:cs="Times New Roman"/>
          <w:sz w:val="20"/>
          <w:szCs w:val="20"/>
        </w:rPr>
        <w:t>see Supporting Information s</w:t>
      </w:r>
      <w:r w:rsidR="00690D04">
        <w:rPr>
          <w:rFonts w:ascii="Times New Roman" w:hAnsi="Times New Roman" w:cs="Times New Roman"/>
          <w:sz w:val="20"/>
          <w:szCs w:val="20"/>
        </w:rPr>
        <w:t>ection 5</w:t>
      </w:r>
      <w:r w:rsidR="00F17480">
        <w:rPr>
          <w:rFonts w:ascii="Times New Roman" w:hAnsi="Times New Roman" w:cs="Times New Roman"/>
          <w:sz w:val="20"/>
          <w:szCs w:val="20"/>
        </w:rPr>
        <w:t>.7</w:t>
      </w:r>
      <w:r>
        <w:rPr>
          <w:rFonts w:ascii="Times New Roman" w:hAnsi="Times New Roman" w:cs="Times New Roman"/>
          <w:sz w:val="20"/>
          <w:szCs w:val="20"/>
        </w:rPr>
        <w:t xml:space="preserve">). </w:t>
      </w:r>
    </w:p>
    <w:p w14:paraId="7447475A" w14:textId="5EE94A16" w:rsidR="00A86BC8" w:rsidRDefault="0087339A" w:rsidP="006D3566">
      <w:pPr>
        <w:pStyle w:val="Body"/>
        <w:spacing w:after="0"/>
        <w:ind w:firstLine="720"/>
        <w:jc w:val="both"/>
        <w:rPr>
          <w:rFonts w:ascii="Times New Roman" w:hAnsi="Times New Roman" w:cs="Times New Roman"/>
          <w:sz w:val="20"/>
          <w:szCs w:val="20"/>
        </w:rPr>
      </w:pPr>
      <w:r>
        <w:rPr>
          <w:rFonts w:ascii="Times New Roman" w:hAnsi="Times New Roman" w:cs="Times New Roman"/>
          <w:sz w:val="20"/>
          <w:szCs w:val="20"/>
        </w:rPr>
        <w:t xml:space="preserve">While the Mass2Motifs resulting from the MS2LDA workflow need to be manually annotated, once this </w:t>
      </w:r>
      <w:r w:rsidRPr="004B4D9E">
        <w:rPr>
          <w:rFonts w:ascii="Times New Roman" w:hAnsi="Times New Roman" w:cs="Times New Roman"/>
          <w:sz w:val="20"/>
          <w:szCs w:val="20"/>
        </w:rPr>
        <w:t xml:space="preserve">essential step has been performed, the validated structural features or substructures can be propagated onto all MS2 spectra that can be explained by a particular Mass2Motif. </w:t>
      </w:r>
      <w:r w:rsidR="00DA3434" w:rsidRPr="004B4D9E">
        <w:rPr>
          <w:rFonts w:ascii="Times New Roman" w:hAnsi="Times New Roman" w:cs="Times New Roman"/>
          <w:sz w:val="20"/>
          <w:szCs w:val="20"/>
        </w:rPr>
        <w:t>In order to assess the potential of automated annotation of Mass2Motifs, we reconstructed MS2 spectra from</w:t>
      </w:r>
      <w:r w:rsidR="009248F8" w:rsidRPr="004B4D9E">
        <w:rPr>
          <w:rFonts w:ascii="Times New Roman" w:hAnsi="Times New Roman" w:cs="Times New Roman"/>
          <w:sz w:val="20"/>
          <w:szCs w:val="20"/>
        </w:rPr>
        <w:t xml:space="preserve"> 32</w:t>
      </w:r>
      <w:r w:rsidR="00DA3434" w:rsidRPr="004B4D9E">
        <w:rPr>
          <w:rFonts w:ascii="Times New Roman" w:hAnsi="Times New Roman" w:cs="Times New Roman"/>
          <w:sz w:val="20"/>
          <w:szCs w:val="20"/>
        </w:rPr>
        <w:t xml:space="preserve"> fragment-based Mass2Motifs</w:t>
      </w:r>
      <w:r w:rsidR="009248F8" w:rsidRPr="004B4D9E">
        <w:rPr>
          <w:rFonts w:ascii="Times New Roman" w:hAnsi="Times New Roman" w:cs="Times New Roman"/>
          <w:sz w:val="20"/>
          <w:szCs w:val="20"/>
        </w:rPr>
        <w:t xml:space="preserve"> from beer3 (positive mode)</w:t>
      </w:r>
      <w:r w:rsidR="00DA3434" w:rsidRPr="004B4D9E">
        <w:rPr>
          <w:rFonts w:ascii="Times New Roman" w:hAnsi="Times New Roman" w:cs="Times New Roman"/>
          <w:sz w:val="20"/>
          <w:szCs w:val="20"/>
        </w:rPr>
        <w:t xml:space="preserve"> and performed spectral matching to </w:t>
      </w:r>
      <w:r w:rsidR="00657096" w:rsidRPr="004B4D9E">
        <w:rPr>
          <w:rFonts w:ascii="Times New Roman" w:hAnsi="Times New Roman" w:cs="Times New Roman"/>
          <w:sz w:val="20"/>
          <w:szCs w:val="20"/>
        </w:rPr>
        <w:t xml:space="preserve">the NIST MSMS library (nist_msms) </w:t>
      </w:r>
      <w:r w:rsidR="00DA3434" w:rsidRPr="004B4D9E">
        <w:rPr>
          <w:rFonts w:ascii="Times New Roman" w:hAnsi="Times New Roman" w:cs="Times New Roman"/>
          <w:sz w:val="20"/>
          <w:szCs w:val="20"/>
        </w:rPr>
        <w:t>and MassBank. This resulted in 19 relevant spectral matches where the manual annotation</w:t>
      </w:r>
      <w:r w:rsidR="009248F8" w:rsidRPr="004B4D9E">
        <w:rPr>
          <w:rFonts w:ascii="Times New Roman" w:hAnsi="Times New Roman" w:cs="Times New Roman"/>
          <w:sz w:val="20"/>
          <w:szCs w:val="20"/>
        </w:rPr>
        <w:t xml:space="preserve"> was the same or very similar to the best hit of Nist_msms or MassBank</w:t>
      </w:r>
      <w:r w:rsidR="00DA3434" w:rsidRPr="004B4D9E">
        <w:rPr>
          <w:rFonts w:ascii="Times New Roman" w:hAnsi="Times New Roman" w:cs="Times New Roman"/>
          <w:sz w:val="20"/>
          <w:szCs w:val="20"/>
        </w:rPr>
        <w:t>.</w:t>
      </w:r>
      <w:r w:rsidR="00DC5B41" w:rsidRPr="004B4D9E">
        <w:rPr>
          <w:rFonts w:ascii="Times New Roman" w:hAnsi="Times New Roman" w:cs="Times New Roman"/>
          <w:sz w:val="20"/>
          <w:szCs w:val="20"/>
        </w:rPr>
        <w:t xml:space="preserve"> All results and examples of ‘reconstructed Mass2Motif spectra’ can be found in the Supporting Information</w:t>
      </w:r>
      <w:r w:rsidR="009A1B56">
        <w:rPr>
          <w:rFonts w:ascii="Times New Roman" w:hAnsi="Times New Roman" w:cs="Times New Roman"/>
          <w:sz w:val="20"/>
          <w:szCs w:val="20"/>
        </w:rPr>
        <w:t xml:space="preserve"> section </w:t>
      </w:r>
      <w:r w:rsidR="00F17480">
        <w:rPr>
          <w:rFonts w:ascii="Times New Roman" w:hAnsi="Times New Roman" w:cs="Times New Roman"/>
          <w:sz w:val="20"/>
          <w:szCs w:val="20"/>
        </w:rPr>
        <w:t>5.8.</w:t>
      </w:r>
      <w:r w:rsidR="00DC5B41" w:rsidRPr="004B4D9E">
        <w:rPr>
          <w:rFonts w:ascii="Times New Roman" w:hAnsi="Times New Roman" w:cs="Times New Roman"/>
          <w:sz w:val="20"/>
          <w:szCs w:val="20"/>
        </w:rPr>
        <w:t xml:space="preserve"> </w:t>
      </w:r>
      <w:r w:rsidR="00DA3434" w:rsidRPr="004B4D9E">
        <w:rPr>
          <w:rFonts w:ascii="Times New Roman" w:hAnsi="Times New Roman" w:cs="Times New Roman"/>
          <w:sz w:val="20"/>
          <w:szCs w:val="20"/>
        </w:rPr>
        <w:t>Th</w:t>
      </w:r>
      <w:r w:rsidR="00F17480">
        <w:rPr>
          <w:rFonts w:ascii="Times New Roman" w:hAnsi="Times New Roman" w:cs="Times New Roman"/>
          <w:sz w:val="20"/>
          <w:szCs w:val="20"/>
        </w:rPr>
        <w:t>e</w:t>
      </w:r>
      <w:r w:rsidR="00DA3434" w:rsidRPr="004B4D9E">
        <w:rPr>
          <w:rFonts w:ascii="Times New Roman" w:hAnsi="Times New Roman" w:cs="Times New Roman"/>
          <w:sz w:val="20"/>
          <w:szCs w:val="20"/>
        </w:rPr>
        <w:t>s</w:t>
      </w:r>
      <w:r w:rsidR="00F17480">
        <w:rPr>
          <w:rFonts w:ascii="Times New Roman" w:hAnsi="Times New Roman" w:cs="Times New Roman"/>
          <w:sz w:val="20"/>
          <w:szCs w:val="20"/>
        </w:rPr>
        <w:t>e results demonstrate</w:t>
      </w:r>
      <w:r w:rsidR="00DA3434" w:rsidRPr="004B4D9E">
        <w:rPr>
          <w:rFonts w:ascii="Times New Roman" w:hAnsi="Times New Roman" w:cs="Times New Roman"/>
          <w:sz w:val="20"/>
          <w:szCs w:val="20"/>
        </w:rPr>
        <w:t xml:space="preserve"> </w:t>
      </w:r>
      <w:r w:rsidR="009248F8" w:rsidRPr="004B4D9E">
        <w:rPr>
          <w:rFonts w:ascii="Times New Roman" w:hAnsi="Times New Roman" w:cs="Times New Roman"/>
          <w:sz w:val="20"/>
          <w:szCs w:val="20"/>
        </w:rPr>
        <w:t xml:space="preserve">that </w:t>
      </w:r>
      <w:r w:rsidR="00DA3434" w:rsidRPr="004B4D9E">
        <w:rPr>
          <w:rFonts w:ascii="Times New Roman" w:hAnsi="Times New Roman" w:cs="Times New Roman"/>
          <w:sz w:val="20"/>
          <w:szCs w:val="20"/>
        </w:rPr>
        <w:t xml:space="preserve">performing automated annotation of </w:t>
      </w:r>
      <w:r w:rsidR="009248F8" w:rsidRPr="004B4D9E">
        <w:rPr>
          <w:rFonts w:ascii="Times New Roman" w:hAnsi="Times New Roman" w:cs="Times New Roman"/>
          <w:sz w:val="20"/>
          <w:szCs w:val="20"/>
        </w:rPr>
        <w:t xml:space="preserve">conserved patterns could be integrated as </w:t>
      </w:r>
      <w:r w:rsidR="00657096" w:rsidRPr="004B4D9E">
        <w:rPr>
          <w:rFonts w:ascii="Times New Roman" w:hAnsi="Times New Roman" w:cs="Times New Roman"/>
          <w:sz w:val="20"/>
          <w:szCs w:val="20"/>
        </w:rPr>
        <w:t xml:space="preserve">a </w:t>
      </w:r>
      <w:r w:rsidR="009248F8" w:rsidRPr="004B4D9E">
        <w:rPr>
          <w:rFonts w:ascii="Times New Roman" w:hAnsi="Times New Roman" w:cs="Times New Roman"/>
          <w:sz w:val="20"/>
          <w:szCs w:val="20"/>
        </w:rPr>
        <w:t>first step after Mass2Motif discovery</w:t>
      </w:r>
      <w:r w:rsidR="00657096" w:rsidRPr="004B4D9E">
        <w:rPr>
          <w:rFonts w:ascii="Times New Roman" w:hAnsi="Times New Roman" w:cs="Times New Roman"/>
          <w:sz w:val="20"/>
          <w:szCs w:val="20"/>
        </w:rPr>
        <w:t xml:space="preserve"> and would subsequently allow these annotations to be propagated to molecules that use this Mass2Motif.</w:t>
      </w:r>
      <w:r w:rsidR="00DA3434" w:rsidRPr="004B4D9E">
        <w:rPr>
          <w:rFonts w:ascii="Times New Roman" w:hAnsi="Times New Roman" w:cs="Times New Roman"/>
          <w:sz w:val="20"/>
          <w:szCs w:val="20"/>
        </w:rPr>
        <w:t xml:space="preserve"> </w:t>
      </w:r>
      <w:r w:rsidR="00DE699C" w:rsidRPr="004B4D9E">
        <w:rPr>
          <w:rFonts w:ascii="Times New Roman" w:hAnsi="Times New Roman" w:cs="Times New Roman"/>
          <w:sz w:val="20"/>
          <w:szCs w:val="20"/>
        </w:rPr>
        <w:t xml:space="preserve">In each beer file, the </w:t>
      </w:r>
      <w:r w:rsidR="00A86BC8" w:rsidRPr="004B4D9E">
        <w:rPr>
          <w:rFonts w:ascii="Times New Roman" w:hAnsi="Times New Roman" w:cs="Times New Roman"/>
          <w:sz w:val="20"/>
          <w:szCs w:val="20"/>
        </w:rPr>
        <w:t xml:space="preserve">number of Mass2Motifs that we could </w:t>
      </w:r>
      <w:r w:rsidR="00DE699C" w:rsidRPr="004B4D9E">
        <w:rPr>
          <w:rFonts w:ascii="Times New Roman" w:hAnsi="Times New Roman" w:cs="Times New Roman"/>
          <w:sz w:val="20"/>
          <w:szCs w:val="20"/>
        </w:rPr>
        <w:t xml:space="preserve">meaningfully </w:t>
      </w:r>
      <w:r w:rsidR="00A86BC8" w:rsidRPr="004B4D9E">
        <w:rPr>
          <w:rFonts w:ascii="Times New Roman" w:hAnsi="Times New Roman" w:cs="Times New Roman"/>
          <w:sz w:val="20"/>
          <w:szCs w:val="20"/>
        </w:rPr>
        <w:t xml:space="preserve">annotate </w:t>
      </w:r>
      <w:r w:rsidR="00DE699C" w:rsidRPr="004B4D9E">
        <w:rPr>
          <w:rFonts w:ascii="Times New Roman" w:hAnsi="Times New Roman" w:cs="Times New Roman"/>
          <w:sz w:val="20"/>
          <w:szCs w:val="20"/>
        </w:rPr>
        <w:t xml:space="preserve">at higher confidence </w:t>
      </w:r>
      <w:r w:rsidR="00DC49E5" w:rsidRPr="004B4D9E">
        <w:rPr>
          <w:rFonts w:ascii="Times New Roman" w:hAnsi="Times New Roman" w:cs="Times New Roman"/>
          <w:sz w:val="20"/>
          <w:szCs w:val="20"/>
        </w:rPr>
        <w:t>represents</w:t>
      </w:r>
      <w:r w:rsidR="00DE699C" w:rsidRPr="004B4D9E">
        <w:rPr>
          <w:rFonts w:ascii="Times New Roman" w:hAnsi="Times New Roman" w:cs="Times New Roman"/>
          <w:sz w:val="20"/>
          <w:szCs w:val="20"/>
        </w:rPr>
        <w:t xml:space="preserve"> 10-15% of the total number of Mass2Motifs (</w:t>
      </w:r>
      <m:oMath>
        <m:r>
          <w:rPr>
            <w:rFonts w:ascii="Cambria Math" w:hAnsi="Cambria Math" w:cs="Times New Roman"/>
            <w:sz w:val="20"/>
            <w:szCs w:val="20"/>
          </w:rPr>
          <m:t>K</m:t>
        </m:r>
      </m:oMath>
      <w:r w:rsidR="00DE699C" w:rsidRPr="004B4D9E">
        <w:rPr>
          <w:rFonts w:ascii="Times New Roman" w:hAnsi="Times New Roman" w:cs="Times New Roman"/>
          <w:sz w:val="20"/>
          <w:szCs w:val="20"/>
        </w:rPr>
        <w:t>) discovered by LDA.</w:t>
      </w:r>
      <w:r w:rsidR="00DC49E5" w:rsidRPr="004B4D9E">
        <w:rPr>
          <w:rFonts w:ascii="Times New Roman" w:hAnsi="Times New Roman" w:cs="Times New Roman"/>
          <w:sz w:val="20"/>
          <w:szCs w:val="20"/>
        </w:rPr>
        <w:t xml:space="preserve"> The variable</w:t>
      </w:r>
      <w:r w:rsidR="00DE699C" w:rsidRPr="004B4D9E">
        <w:rPr>
          <w:rFonts w:ascii="Times New Roman" w:hAnsi="Times New Roman" w:cs="Times New Roman"/>
          <w:sz w:val="20"/>
          <w:szCs w:val="20"/>
        </w:rPr>
        <w:t xml:space="preserve"> </w:t>
      </w:r>
      <m:oMath>
        <m:r>
          <w:rPr>
            <w:rFonts w:ascii="Cambria Math" w:hAnsi="Cambria Math" w:cs="Times New Roman"/>
            <w:sz w:val="20"/>
            <w:szCs w:val="20"/>
          </w:rPr>
          <m:t>K</m:t>
        </m:r>
      </m:oMath>
      <w:r w:rsidR="00DE699C" w:rsidRPr="004B4D9E">
        <w:rPr>
          <w:rFonts w:ascii="Times New Roman" w:hAnsi="Times New Roman" w:cs="Times New Roman"/>
          <w:sz w:val="20"/>
          <w:szCs w:val="20"/>
        </w:rPr>
        <w:t xml:space="preserve"> was selected </w:t>
      </w:r>
      <w:r w:rsidR="004B619F" w:rsidRPr="004B4D9E">
        <w:rPr>
          <w:rFonts w:ascii="Times New Roman" w:hAnsi="Times New Roman" w:cs="Times New Roman"/>
          <w:sz w:val="20"/>
          <w:szCs w:val="20"/>
        </w:rPr>
        <w:t>in</w:t>
      </w:r>
      <w:r w:rsidR="004B619F">
        <w:rPr>
          <w:rFonts w:ascii="Times New Roman" w:hAnsi="Times New Roman" w:cs="Times New Roman"/>
          <w:sz w:val="20"/>
          <w:szCs w:val="20"/>
        </w:rPr>
        <w:t xml:space="preserve"> our study </w:t>
      </w:r>
      <w:r w:rsidR="00DE699C">
        <w:rPr>
          <w:rFonts w:ascii="Times New Roman" w:hAnsi="Times New Roman" w:cs="Times New Roman"/>
          <w:sz w:val="20"/>
          <w:szCs w:val="20"/>
        </w:rPr>
        <w:t>based on cross-validation experiments that maximizes the likelihood</w:t>
      </w:r>
      <w:r w:rsidR="004B619F">
        <w:rPr>
          <w:rFonts w:ascii="Times New Roman" w:hAnsi="Times New Roman" w:cs="Times New Roman"/>
          <w:sz w:val="20"/>
          <w:szCs w:val="20"/>
        </w:rPr>
        <w:t xml:space="preserve"> on the testing data. However, topic model parameters that result in better held-out likelihood do not necessarily correspond to results </w:t>
      </w:r>
      <w:r w:rsidR="00DC49E5">
        <w:rPr>
          <w:rFonts w:ascii="Times New Roman" w:hAnsi="Times New Roman" w:cs="Times New Roman"/>
          <w:sz w:val="20"/>
          <w:szCs w:val="20"/>
        </w:rPr>
        <w:t xml:space="preserve">most interpretable by human </w:t>
      </w:r>
      <w:r w:rsidR="005033C7">
        <w:rPr>
          <w:rFonts w:ascii="Times New Roman" w:hAnsi="Times New Roman" w:cs="Times New Roman"/>
          <w:sz w:val="20"/>
          <w:szCs w:val="20"/>
        </w:rPr>
        <w:fldChar w:fldCharType="begin"/>
      </w:r>
      <w:r w:rsidR="00DC49E5">
        <w:rPr>
          <w:rFonts w:ascii="Times New Roman" w:hAnsi="Times New Roman" w:cs="Times New Roman"/>
          <w:sz w:val="20"/>
          <w:szCs w:val="20"/>
        </w:rPr>
        <w:instrText xml:space="preserve"> ADDIN EN.CITE &lt;EndNote&gt;&lt;Cite&gt;&lt;Author&gt;Chang&lt;/Author&gt;&lt;Year&gt;2009&lt;/Year&gt;&lt;RecNum&gt;4018&lt;/RecNum&gt;&lt;DisplayText&gt;[40]&lt;/DisplayText&gt;&lt;record&gt;&lt;rec-number&gt;4018&lt;/rec-number&gt;&lt;foreign-keys&gt;&lt;key app="EN" db-id="pvd09p5xxesz9qestsq5rzzpp5zdtsxz02dr" timestamp="1453494472"&gt;4018&lt;/key&gt;&lt;/foreign-keys&gt;&lt;ref-type name="Journal Article"&gt;17&lt;/ref-type&gt;&lt;contributors&gt;&lt;authors&gt;&lt;author&gt;Jonathan Chang&lt;/author&gt;&lt;author&gt;Jordan Boyd-Graber&lt;/author&gt;&lt;author&gt;Chong Wang&lt;/author&gt;&lt;author&gt;Sean Gerrish&lt;/author&gt;&lt;author&gt;David M. Blei&lt;/author&gt;&lt;/authors&gt;&lt;/contributors&gt;&lt;titles&gt;&lt;title&gt;Reading Tea Leaves: How Humans Interpret Topic Models&lt;/title&gt;&lt;secondary-title&gt;Neural Information Processing Systems&lt;/secondary-title&gt;&lt;/titles&gt;&lt;periodical&gt;&lt;full-title&gt;Neural Information Processing Systems&lt;/full-title&gt;&lt;/periodical&gt;&lt;dates&gt;&lt;year&gt;2009&lt;/year&gt;&lt;/dates&gt;&lt;urls&gt;&lt;/urls&gt;&lt;/record&gt;&lt;/Cite&gt;&lt;/EndNote&gt;</w:instrText>
      </w:r>
      <w:r w:rsidR="005033C7">
        <w:rPr>
          <w:rFonts w:ascii="Times New Roman" w:hAnsi="Times New Roman" w:cs="Times New Roman"/>
          <w:sz w:val="20"/>
          <w:szCs w:val="20"/>
        </w:rPr>
        <w:fldChar w:fldCharType="separate"/>
      </w:r>
      <w:r w:rsidR="00DC49E5">
        <w:rPr>
          <w:rFonts w:ascii="Times New Roman" w:hAnsi="Times New Roman" w:cs="Times New Roman"/>
          <w:noProof/>
          <w:sz w:val="20"/>
          <w:szCs w:val="20"/>
        </w:rPr>
        <w:t>[40]</w:t>
      </w:r>
      <w:r w:rsidR="005033C7">
        <w:rPr>
          <w:rFonts w:ascii="Times New Roman" w:hAnsi="Times New Roman" w:cs="Times New Roman"/>
          <w:sz w:val="20"/>
          <w:szCs w:val="20"/>
        </w:rPr>
        <w:fldChar w:fldCharType="end"/>
      </w:r>
      <w:r w:rsidR="00670270">
        <w:rPr>
          <w:rFonts w:ascii="Times New Roman" w:hAnsi="Times New Roman" w:cs="Times New Roman"/>
          <w:sz w:val="20"/>
          <w:szCs w:val="20"/>
        </w:rPr>
        <w:t xml:space="preserve"> </w:t>
      </w:r>
      <w:r w:rsidR="004B619F">
        <w:rPr>
          <w:rFonts w:ascii="Times New Roman" w:hAnsi="Times New Roman" w:cs="Times New Roman"/>
          <w:sz w:val="20"/>
          <w:szCs w:val="20"/>
        </w:rPr>
        <w:t xml:space="preserve">or in our application, most meaningful </w:t>
      </w:r>
      <w:r w:rsidR="00670270">
        <w:rPr>
          <w:rFonts w:ascii="Times New Roman" w:hAnsi="Times New Roman" w:cs="Times New Roman"/>
          <w:sz w:val="20"/>
          <w:szCs w:val="20"/>
        </w:rPr>
        <w:t>in the chemical sense</w:t>
      </w:r>
      <w:r w:rsidR="004B619F">
        <w:rPr>
          <w:rFonts w:ascii="Times New Roman" w:hAnsi="Times New Roman" w:cs="Times New Roman"/>
          <w:sz w:val="20"/>
          <w:szCs w:val="20"/>
        </w:rPr>
        <w:t xml:space="preserve">. Interpretation of topic modelling output </w:t>
      </w:r>
      <w:r w:rsidR="00670270">
        <w:rPr>
          <w:rFonts w:ascii="Times New Roman" w:hAnsi="Times New Roman" w:cs="Times New Roman"/>
          <w:sz w:val="20"/>
          <w:szCs w:val="20"/>
        </w:rPr>
        <w:t xml:space="preserve">(on any data set) </w:t>
      </w:r>
      <w:r w:rsidR="004B619F">
        <w:rPr>
          <w:rFonts w:ascii="Times New Roman" w:hAnsi="Times New Roman" w:cs="Times New Roman"/>
          <w:sz w:val="20"/>
          <w:szCs w:val="20"/>
        </w:rPr>
        <w:t xml:space="preserve">remains an open </w:t>
      </w:r>
      <w:r w:rsidR="00670270">
        <w:rPr>
          <w:rFonts w:ascii="Times New Roman" w:hAnsi="Times New Roman" w:cs="Times New Roman"/>
          <w:sz w:val="20"/>
          <w:szCs w:val="20"/>
        </w:rPr>
        <w:t xml:space="preserve">research problem. </w:t>
      </w:r>
      <w:r w:rsidR="004A3AD7">
        <w:rPr>
          <w:rFonts w:ascii="Times New Roman" w:hAnsi="Times New Roman" w:cs="Times New Roman"/>
          <w:sz w:val="20"/>
          <w:szCs w:val="20"/>
        </w:rPr>
        <w:t>O</w:t>
      </w:r>
      <w:r w:rsidR="00670270">
        <w:rPr>
          <w:rFonts w:ascii="Times New Roman" w:hAnsi="Times New Roman" w:cs="Times New Roman"/>
          <w:sz w:val="20"/>
          <w:szCs w:val="20"/>
        </w:rPr>
        <w:t xml:space="preserve">ur </w:t>
      </w:r>
      <w:r w:rsidR="004B619F">
        <w:rPr>
          <w:rFonts w:ascii="Times New Roman" w:hAnsi="Times New Roman" w:cs="Times New Roman"/>
          <w:sz w:val="20"/>
          <w:szCs w:val="20"/>
        </w:rPr>
        <w:t xml:space="preserve">proposed solution </w:t>
      </w:r>
      <w:r w:rsidR="00342052">
        <w:rPr>
          <w:rFonts w:ascii="Times New Roman" w:hAnsi="Times New Roman" w:cs="Times New Roman"/>
          <w:sz w:val="20"/>
          <w:szCs w:val="20"/>
        </w:rPr>
        <w:t xml:space="preserve">to this challenge of interpretation </w:t>
      </w:r>
      <w:r w:rsidR="00670270">
        <w:rPr>
          <w:rFonts w:ascii="Times New Roman" w:hAnsi="Times New Roman" w:cs="Times New Roman"/>
          <w:sz w:val="20"/>
          <w:szCs w:val="20"/>
        </w:rPr>
        <w:t xml:space="preserve">takes the form of MS2LDAVis, </w:t>
      </w:r>
      <w:r w:rsidR="00342052">
        <w:rPr>
          <w:rFonts w:ascii="Times New Roman" w:hAnsi="Times New Roman" w:cs="Times New Roman"/>
          <w:sz w:val="20"/>
          <w:szCs w:val="20"/>
        </w:rPr>
        <w:t xml:space="preserve">a </w:t>
      </w:r>
      <w:r w:rsidR="00DC49E5">
        <w:rPr>
          <w:rFonts w:ascii="Times New Roman" w:hAnsi="Times New Roman" w:cs="Times New Roman"/>
          <w:sz w:val="20"/>
          <w:szCs w:val="20"/>
        </w:rPr>
        <w:t>visualization</w:t>
      </w:r>
      <w:r w:rsidR="00670270">
        <w:rPr>
          <w:rFonts w:ascii="Times New Roman" w:hAnsi="Times New Roman" w:cs="Times New Roman"/>
          <w:sz w:val="20"/>
          <w:szCs w:val="20"/>
        </w:rPr>
        <w:t xml:space="preserve"> environment specifically tailored for the </w:t>
      </w:r>
      <w:r w:rsidR="00342052">
        <w:rPr>
          <w:rFonts w:ascii="Times New Roman" w:hAnsi="Times New Roman" w:cs="Times New Roman"/>
          <w:sz w:val="20"/>
          <w:szCs w:val="20"/>
        </w:rPr>
        <w:t xml:space="preserve">interactive </w:t>
      </w:r>
      <w:r w:rsidR="00670270">
        <w:rPr>
          <w:rFonts w:ascii="Times New Roman" w:hAnsi="Times New Roman" w:cs="Times New Roman"/>
          <w:sz w:val="20"/>
          <w:szCs w:val="20"/>
        </w:rPr>
        <w:t>exploration of Mass2Motifs and their associated fragmentation features.</w:t>
      </w:r>
    </w:p>
    <w:p w14:paraId="6D893AC8" w14:textId="10DB50B8" w:rsidR="00690D04" w:rsidRDefault="0087339A" w:rsidP="006D3566">
      <w:pPr>
        <w:pStyle w:val="Body"/>
        <w:spacing w:after="0"/>
        <w:ind w:firstLine="720"/>
        <w:jc w:val="both"/>
        <w:rPr>
          <w:rFonts w:ascii="Times New Roman" w:hAnsi="Times New Roman" w:cs="Times New Roman"/>
          <w:sz w:val="20"/>
          <w:szCs w:val="20"/>
        </w:rPr>
      </w:pPr>
      <w:r w:rsidRPr="005A10F8">
        <w:rPr>
          <w:rFonts w:ascii="Times New Roman" w:hAnsi="Times New Roman" w:cs="Times New Roman"/>
          <w:sz w:val="20"/>
          <w:szCs w:val="20"/>
        </w:rPr>
        <w:t xml:space="preserve">An important step </w:t>
      </w:r>
      <w:r>
        <w:rPr>
          <w:rFonts w:ascii="Times New Roman" w:hAnsi="Times New Roman" w:cs="Times New Roman"/>
          <w:sz w:val="20"/>
          <w:szCs w:val="20"/>
        </w:rPr>
        <w:t>in untargeted mass spectrometry-</w:t>
      </w:r>
      <w:r w:rsidRPr="005A10F8">
        <w:rPr>
          <w:rFonts w:ascii="Times New Roman" w:hAnsi="Times New Roman" w:cs="Times New Roman"/>
          <w:sz w:val="20"/>
          <w:szCs w:val="20"/>
        </w:rPr>
        <w:t xml:space="preserve">based metabolomics experiments is the metabolite annotation and identification step. </w:t>
      </w:r>
      <w:r>
        <w:rPr>
          <w:rFonts w:ascii="Times New Roman" w:hAnsi="Times New Roman" w:cs="Times New Roman"/>
          <w:sz w:val="20"/>
          <w:szCs w:val="20"/>
        </w:rPr>
        <w:t>This step has often been the bottleneck in high-throughput metabolomics as only a small number of metabolites can be reliably identified through comparisons to reference library.</w:t>
      </w:r>
      <w:r w:rsidR="00DC5B41">
        <w:rPr>
          <w:rFonts w:ascii="Times New Roman" w:hAnsi="Times New Roman" w:cs="Times New Roman"/>
          <w:sz w:val="20"/>
          <w:szCs w:val="20"/>
        </w:rPr>
        <w:t xml:space="preserve"> Furthermore, following the ‘classical approach’ of spectral matching, precursor ions are matched one-by-one, and p</w:t>
      </w:r>
      <w:r w:rsidR="00DC5B41" w:rsidRPr="00DC5B41">
        <w:rPr>
          <w:rFonts w:ascii="Times New Roman" w:hAnsi="Times New Roman" w:cs="Times New Roman"/>
          <w:sz w:val="20"/>
          <w:szCs w:val="20"/>
        </w:rPr>
        <w:t xml:space="preserve">recursor ions that do not </w:t>
      </w:r>
      <w:r w:rsidR="00DC5B41">
        <w:rPr>
          <w:rFonts w:ascii="Times New Roman" w:hAnsi="Times New Roman" w:cs="Times New Roman"/>
          <w:sz w:val="20"/>
          <w:szCs w:val="20"/>
        </w:rPr>
        <w:t>show good hits to</w:t>
      </w:r>
      <w:r w:rsidR="00DC5B41" w:rsidRPr="00DC5B41">
        <w:rPr>
          <w:rFonts w:ascii="Times New Roman" w:hAnsi="Times New Roman" w:cs="Times New Roman"/>
          <w:sz w:val="20"/>
          <w:szCs w:val="20"/>
        </w:rPr>
        <w:t xml:space="preserve"> measured or theoretical reference spectra either have to be manually investigated (a laborious task) or are overlooked for subsequent analysis (a significant loss of potentially useful information). In addition, considering each MS2 spectrum in isolation ignores structural </w:t>
      </w:r>
      <w:r w:rsidR="00DC5B41" w:rsidRPr="00DC5B41">
        <w:rPr>
          <w:rFonts w:ascii="Times New Roman" w:hAnsi="Times New Roman" w:cs="Times New Roman"/>
          <w:sz w:val="20"/>
          <w:szCs w:val="20"/>
        </w:rPr>
        <w:lastRenderedPageBreak/>
        <w:t>relationships between MS2 spectra (and therefore metabolites) that become visible when the dataset is viewed in its entirety</w:t>
      </w:r>
      <w:r w:rsidR="00DC5B41">
        <w:rPr>
          <w:rFonts w:ascii="Times New Roman" w:hAnsi="Times New Roman" w:cs="Times New Roman"/>
          <w:sz w:val="20"/>
          <w:szCs w:val="20"/>
        </w:rPr>
        <w:t xml:space="preserve">. </w:t>
      </w:r>
      <w:r>
        <w:rPr>
          <w:rFonts w:ascii="Times New Roman" w:hAnsi="Times New Roman" w:cs="Times New Roman"/>
          <w:sz w:val="20"/>
          <w:szCs w:val="20"/>
        </w:rPr>
        <w:t xml:space="preserve">We show that our </w:t>
      </w:r>
      <w:r w:rsidRPr="005A10F8">
        <w:rPr>
          <w:rFonts w:ascii="Times New Roman" w:hAnsi="Times New Roman" w:cs="Times New Roman"/>
          <w:sz w:val="20"/>
          <w:szCs w:val="20"/>
        </w:rPr>
        <w:t xml:space="preserve">proposed </w:t>
      </w:r>
      <w:r>
        <w:rPr>
          <w:rFonts w:ascii="Times New Roman" w:hAnsi="Times New Roman" w:cs="Times New Roman"/>
          <w:sz w:val="20"/>
          <w:szCs w:val="20"/>
        </w:rPr>
        <w:t xml:space="preserve">MS2LDA </w:t>
      </w:r>
      <w:r w:rsidRPr="005A10F8">
        <w:rPr>
          <w:rFonts w:ascii="Times New Roman" w:hAnsi="Times New Roman" w:cs="Times New Roman"/>
          <w:sz w:val="20"/>
          <w:szCs w:val="20"/>
        </w:rPr>
        <w:t xml:space="preserve">workflow can assist </w:t>
      </w:r>
      <w:r>
        <w:rPr>
          <w:rFonts w:ascii="Times New Roman" w:hAnsi="Times New Roman" w:cs="Times New Roman"/>
          <w:sz w:val="20"/>
          <w:szCs w:val="20"/>
        </w:rPr>
        <w:t xml:space="preserve">the identification step by automatically assigning </w:t>
      </w:r>
      <w:r w:rsidRPr="005A10F8">
        <w:rPr>
          <w:rFonts w:ascii="Times New Roman" w:hAnsi="Times New Roman" w:cs="Times New Roman"/>
          <w:sz w:val="20"/>
          <w:szCs w:val="20"/>
        </w:rPr>
        <w:t xml:space="preserve">possible substructures to a fragmented LC-MS peak based on mass peak patterns present in its MS2 spectrum. </w:t>
      </w:r>
      <w:r>
        <w:rPr>
          <w:rFonts w:ascii="Times New Roman" w:hAnsi="Times New Roman" w:cs="Times New Roman"/>
          <w:sz w:val="20"/>
          <w:szCs w:val="20"/>
        </w:rPr>
        <w:t>MS2LDA can thus quickly classify MS1 peaks into functional relevant classes -- without necessarily knowing the complete structure of the metabolite. On average, more than 70% of the fragmented metabolites were explained by one or more structurally annotated Mass2Motifs. Compared to a recent beer metabolomics paper where 2-3% of the high-abundant molecular features could be classified, annotated, or identified</w:t>
      </w:r>
      <w:r w:rsidR="00DC49E5">
        <w:rPr>
          <w:rFonts w:ascii="Times New Roman" w:hAnsi="Times New Roman" w:cs="Times New Roman"/>
          <w:sz w:val="20"/>
          <w:szCs w:val="20"/>
        </w:rPr>
        <w:t xml:space="preserve"> </w:t>
      </w:r>
      <w:r w:rsidR="005033C7">
        <w:rPr>
          <w:rFonts w:ascii="Times New Roman" w:hAnsi="Times New Roman" w:cs="Times New Roman"/>
          <w:sz w:val="20"/>
          <w:szCs w:val="20"/>
        </w:rPr>
        <w:fldChar w:fldCharType="begin"/>
      </w:r>
      <w:r w:rsidR="00DC49E5">
        <w:rPr>
          <w:rFonts w:ascii="Times New Roman" w:hAnsi="Times New Roman" w:cs="Times New Roman"/>
          <w:sz w:val="20"/>
          <w:szCs w:val="20"/>
        </w:rPr>
        <w:instrText xml:space="preserve"> ADDIN EN.CITE &lt;EndNote&gt;&lt;Cite&gt;&lt;Author&gt;Allen&lt;/Author&gt;&lt;Year&gt;2015&lt;/Year&gt;&lt;RecNum&gt;3404&lt;/RecNum&gt;&lt;DisplayText&gt;[11]&lt;/DisplayText&gt;&lt;record&gt;&lt;rec-number&gt;3404&lt;/rec-number&gt;&lt;foreign-keys&gt;&lt;key app="EN" db-id="pvd09p5xxesz9qestsq5rzzpp5zdtsxz02dr" timestamp="1421249797"&gt;3404&lt;/key&gt;&lt;/foreign-keys&gt;&lt;ref-type name="Journal Article"&gt;17&lt;/ref-type&gt;&lt;contributors&gt;&lt;authors&gt;&lt;author&gt;Allen, Felicity&lt;/author&gt;&lt;author&gt;Greiner, Russ&lt;/author&gt;&lt;author&gt;Wishart, David&lt;/author&gt;&lt;/authors&gt;&lt;/contributors&gt;&lt;titles&gt;&lt;title&gt;Competitive fragmentation modeling of ESI-MS/MS spectra for putative metabolite identification&lt;/title&gt;&lt;secondary-title&gt;Metabolomics&lt;/secondary-title&gt;&lt;alt-title&gt;Metabolomics&lt;/alt-title&gt;&lt;/titles&gt;&lt;periodical&gt;&lt;full-title&gt;Metabolomics&lt;/full-title&gt;&lt;abbr-1&gt;Metabolomics&lt;/abbr-1&gt;&lt;/periodical&gt;&lt;alt-periodical&gt;&lt;full-title&gt;Metabolomics&lt;/full-title&gt;&lt;abbr-1&gt;Metabolomics&lt;/abbr-1&gt;&lt;/alt-periodical&gt;&lt;pages&gt;98-110&lt;/pages&gt;&lt;volume&gt;11&lt;/volume&gt;&lt;number&gt;1&lt;/number&gt;&lt;keywords&gt;&lt;keyword&gt;Tandem mass spectrometry&lt;/keyword&gt;&lt;keyword&gt;MS/MS&lt;/keyword&gt;&lt;keyword&gt;Metabolite identification&lt;/keyword&gt;&lt;keyword&gt;Machine learning&lt;/keyword&gt;&lt;/keywords&gt;&lt;dates&gt;&lt;year&gt;2015&lt;/year&gt;&lt;pub-dates&gt;&lt;date&gt;2015/02/01&lt;/date&gt;&lt;/pub-dates&gt;&lt;/dates&gt;&lt;publisher&gt;Springer US&lt;/publisher&gt;&lt;isbn&gt;1573-3882&lt;/isbn&gt;&lt;urls&gt;&lt;related-urls&gt;&lt;url&gt;http://dx.doi.org/10.1007/s11306-014-0676-4&lt;/url&gt;&lt;/related-urls&gt;&lt;/urls&gt;&lt;electronic-resource-num&gt;10.1007/s11306-014-0676-4&lt;/electronic-resource-num&gt;&lt;language&gt;English&lt;/language&gt;&lt;/record&gt;&lt;/Cite&gt;&lt;/EndNote&gt;</w:instrText>
      </w:r>
      <w:r w:rsidR="005033C7">
        <w:rPr>
          <w:rFonts w:ascii="Times New Roman" w:hAnsi="Times New Roman" w:cs="Times New Roman"/>
          <w:sz w:val="20"/>
          <w:szCs w:val="20"/>
        </w:rPr>
        <w:fldChar w:fldCharType="separate"/>
      </w:r>
      <w:r w:rsidR="00DC49E5">
        <w:rPr>
          <w:rFonts w:ascii="Times New Roman" w:hAnsi="Times New Roman" w:cs="Times New Roman"/>
          <w:noProof/>
          <w:sz w:val="20"/>
          <w:szCs w:val="20"/>
        </w:rPr>
        <w:t>[11]</w:t>
      </w:r>
      <w:r w:rsidR="005033C7">
        <w:rPr>
          <w:rFonts w:ascii="Times New Roman" w:hAnsi="Times New Roman" w:cs="Times New Roman"/>
          <w:sz w:val="20"/>
          <w:szCs w:val="20"/>
        </w:rPr>
        <w:fldChar w:fldCharType="end"/>
      </w:r>
      <w:r>
        <w:rPr>
          <w:rFonts w:ascii="Times New Roman" w:hAnsi="Times New Roman" w:cs="Times New Roman"/>
          <w:sz w:val="20"/>
          <w:szCs w:val="20"/>
        </w:rPr>
        <w:t xml:space="preserve">, our approach demonstrates </w:t>
      </w:r>
      <w:r w:rsidR="00970E48">
        <w:rPr>
          <w:rFonts w:ascii="Times New Roman" w:hAnsi="Times New Roman" w:cs="Times New Roman"/>
          <w:sz w:val="20"/>
          <w:szCs w:val="20"/>
        </w:rPr>
        <w:t>effective</w:t>
      </w:r>
      <w:r>
        <w:rPr>
          <w:rFonts w:ascii="Times New Roman" w:hAnsi="Times New Roman" w:cs="Times New Roman"/>
          <w:sz w:val="20"/>
          <w:szCs w:val="20"/>
        </w:rPr>
        <w:t xml:space="preserve"> deciphering</w:t>
      </w:r>
      <w:r w:rsidR="00970E48">
        <w:rPr>
          <w:rFonts w:ascii="Times New Roman" w:hAnsi="Times New Roman" w:cs="Times New Roman"/>
          <w:sz w:val="20"/>
          <w:szCs w:val="20"/>
        </w:rPr>
        <w:t xml:space="preserve"> of</w:t>
      </w:r>
      <w:r>
        <w:rPr>
          <w:rFonts w:ascii="Times New Roman" w:hAnsi="Times New Roman" w:cs="Times New Roman"/>
          <w:sz w:val="20"/>
          <w:szCs w:val="20"/>
        </w:rPr>
        <w:t xml:space="preserve"> the complex mixture a beer extract</w:t>
      </w:r>
      <w:r w:rsidR="00970E48">
        <w:rPr>
          <w:rFonts w:ascii="Times New Roman" w:hAnsi="Times New Roman" w:cs="Times New Roman"/>
          <w:sz w:val="20"/>
          <w:szCs w:val="20"/>
        </w:rPr>
        <w:t xml:space="preserve"> represents</w:t>
      </w:r>
      <w:r>
        <w:rPr>
          <w:rFonts w:ascii="Times New Roman" w:hAnsi="Times New Roman" w:cs="Times New Roman"/>
          <w:sz w:val="20"/>
          <w:szCs w:val="20"/>
        </w:rPr>
        <w:t>.</w:t>
      </w:r>
      <w:r w:rsidR="00670270">
        <w:rPr>
          <w:rFonts w:ascii="Times New Roman" w:hAnsi="Times New Roman" w:cs="Times New Roman"/>
          <w:sz w:val="20"/>
          <w:szCs w:val="20"/>
        </w:rPr>
        <w:t xml:space="preserve"> In addition, if the same experimental conditions and sample types are used, existing Mass2Motif annotations can be used as starting point for </w:t>
      </w:r>
      <w:r w:rsidR="00DC49E5">
        <w:rPr>
          <w:rFonts w:ascii="Times New Roman" w:hAnsi="Times New Roman" w:cs="Times New Roman"/>
          <w:sz w:val="20"/>
          <w:szCs w:val="20"/>
        </w:rPr>
        <w:t>analyzing future ‘fragmentome’ data</w:t>
      </w:r>
      <w:r w:rsidR="00670270">
        <w:rPr>
          <w:rFonts w:ascii="Times New Roman" w:hAnsi="Times New Roman" w:cs="Times New Roman"/>
          <w:sz w:val="20"/>
          <w:szCs w:val="20"/>
        </w:rPr>
        <w:t>.</w:t>
      </w:r>
    </w:p>
    <w:p w14:paraId="44A10ADC" w14:textId="77777777" w:rsidR="006D3566" w:rsidRDefault="006D3566" w:rsidP="0087339A">
      <w:pPr>
        <w:pStyle w:val="Body"/>
        <w:jc w:val="both"/>
        <w:rPr>
          <w:rStyle w:val="None"/>
          <w:rFonts w:ascii="Times New Roman" w:hAnsi="Times New Roman" w:cs="Times New Roman"/>
          <w:b/>
          <w:bCs/>
          <w:sz w:val="24"/>
          <w:szCs w:val="20"/>
          <w:lang w:val="fr-FR"/>
        </w:rPr>
      </w:pPr>
    </w:p>
    <w:p w14:paraId="712A6BAA" w14:textId="77777777" w:rsidR="0087339A" w:rsidRPr="007903C4" w:rsidRDefault="0087339A" w:rsidP="006D3566">
      <w:pPr>
        <w:pStyle w:val="Body"/>
        <w:spacing w:after="0"/>
        <w:jc w:val="both"/>
        <w:rPr>
          <w:rFonts w:ascii="Times New Roman" w:hAnsi="Times New Roman" w:cs="Times New Roman"/>
          <w:sz w:val="24"/>
          <w:szCs w:val="20"/>
        </w:rPr>
      </w:pPr>
      <w:r w:rsidRPr="007903C4">
        <w:rPr>
          <w:rStyle w:val="None"/>
          <w:rFonts w:ascii="Times New Roman" w:hAnsi="Times New Roman" w:cs="Times New Roman"/>
          <w:b/>
          <w:bCs/>
          <w:sz w:val="24"/>
          <w:szCs w:val="20"/>
          <w:lang w:val="fr-FR"/>
        </w:rPr>
        <w:t>5. Conclusions</w:t>
      </w:r>
    </w:p>
    <w:p w14:paraId="03715F7C" w14:textId="77777777" w:rsidR="006D3566" w:rsidRDefault="0087339A" w:rsidP="006D3566">
      <w:pPr>
        <w:pStyle w:val="Body"/>
        <w:spacing w:after="0"/>
        <w:jc w:val="both"/>
        <w:rPr>
          <w:rFonts w:ascii="Times New Roman" w:hAnsi="Times New Roman" w:cs="Times New Roman"/>
          <w:sz w:val="20"/>
          <w:szCs w:val="20"/>
        </w:rPr>
      </w:pPr>
      <w:r w:rsidRPr="005D039D">
        <w:rPr>
          <w:rFonts w:ascii="Times New Roman" w:hAnsi="Times New Roman" w:cs="Times New Roman"/>
          <w:sz w:val="20"/>
          <w:szCs w:val="20"/>
        </w:rPr>
        <w:t>In this paper, we introduce MS2LDA</w:t>
      </w:r>
      <w:r>
        <w:rPr>
          <w:rFonts w:ascii="Times New Roman" w:hAnsi="Times New Roman" w:cs="Times New Roman"/>
          <w:sz w:val="20"/>
          <w:szCs w:val="20"/>
        </w:rPr>
        <w:t>, a pipeline</w:t>
      </w:r>
      <w:r w:rsidRPr="005D039D">
        <w:rPr>
          <w:rFonts w:ascii="Times New Roman" w:hAnsi="Times New Roman" w:cs="Times New Roman"/>
          <w:sz w:val="20"/>
          <w:szCs w:val="20"/>
        </w:rPr>
        <w:t xml:space="preserve"> that effectively reduces fragmentation data files by combining a text-mining algorithm and mass fragmental analysis. </w:t>
      </w:r>
      <w:r w:rsidR="00A86BC8">
        <w:rPr>
          <w:rFonts w:ascii="Times New Roman" w:hAnsi="Times New Roman" w:cs="Times New Roman"/>
          <w:sz w:val="20"/>
          <w:szCs w:val="20"/>
        </w:rPr>
        <w:t>The k</w:t>
      </w:r>
      <w:r w:rsidRPr="005D039D">
        <w:rPr>
          <w:rFonts w:ascii="Times New Roman" w:hAnsi="Times New Roman" w:cs="Times New Roman"/>
          <w:sz w:val="20"/>
          <w:szCs w:val="20"/>
        </w:rPr>
        <w:t xml:space="preserve">ey assets of the workflow are the preparation of a MS1-MS2 matrix that allows for efficient LDA analysis, and the graphical visualization of the resulting reduced data file consisting of Mass2Motifs and their assigned precursor ions – mass fragmentation spectral pairs. The LDA analysis resulted in numerous informative </w:t>
      </w:r>
      <w:r w:rsidR="00A86BC8">
        <w:rPr>
          <w:rFonts w:ascii="Times New Roman" w:hAnsi="Times New Roman" w:cs="Times New Roman"/>
          <w:sz w:val="20"/>
          <w:szCs w:val="20"/>
        </w:rPr>
        <w:t xml:space="preserve">patterns of </w:t>
      </w:r>
      <w:r w:rsidRPr="005D039D">
        <w:rPr>
          <w:rFonts w:ascii="Times New Roman" w:hAnsi="Times New Roman" w:cs="Times New Roman"/>
          <w:sz w:val="20"/>
          <w:szCs w:val="20"/>
        </w:rPr>
        <w:t>concurrent mass fragmental and neutral loss, termed Mass2Motifs, which we could annotate with diverse biochemical relevant core s</w:t>
      </w:r>
      <w:r>
        <w:rPr>
          <w:rFonts w:ascii="Times New Roman" w:hAnsi="Times New Roman" w:cs="Times New Roman"/>
          <w:sz w:val="20"/>
          <w:szCs w:val="20"/>
        </w:rPr>
        <w:t xml:space="preserve">tructures in beer extracts. This </w:t>
      </w:r>
      <w:r w:rsidRPr="005D039D">
        <w:rPr>
          <w:rFonts w:ascii="Times New Roman" w:hAnsi="Times New Roman" w:cs="Times New Roman"/>
          <w:sz w:val="20"/>
          <w:szCs w:val="20"/>
        </w:rPr>
        <w:t xml:space="preserve">approach is markedly different from other recently released advanced spectral analysis tools as it allows for multiple Mass2Motifs to be </w:t>
      </w:r>
      <w:r w:rsidR="00A86BC8">
        <w:rPr>
          <w:rFonts w:ascii="Times New Roman" w:hAnsi="Times New Roman" w:cs="Times New Roman"/>
          <w:sz w:val="20"/>
          <w:szCs w:val="20"/>
        </w:rPr>
        <w:t xml:space="preserve">associated with </w:t>
      </w:r>
      <w:r w:rsidRPr="005D039D">
        <w:rPr>
          <w:rFonts w:ascii="Times New Roman" w:hAnsi="Times New Roman" w:cs="Times New Roman"/>
          <w:sz w:val="20"/>
          <w:szCs w:val="20"/>
        </w:rPr>
        <w:t xml:space="preserve">one metabolite, and also facilitates quick determination of the key mass fragments or neutral losses that are part of a conserved structural motif. </w:t>
      </w:r>
    </w:p>
    <w:p w14:paraId="2F68BBF0" w14:textId="77777777" w:rsidR="00A86BC8" w:rsidRDefault="0087339A" w:rsidP="006D3566">
      <w:pPr>
        <w:pStyle w:val="Body"/>
        <w:spacing w:after="0"/>
        <w:ind w:firstLine="720"/>
        <w:jc w:val="both"/>
        <w:rPr>
          <w:rFonts w:ascii="Times New Roman" w:hAnsi="Times New Roman" w:cs="Times New Roman"/>
          <w:sz w:val="20"/>
          <w:szCs w:val="20"/>
        </w:rPr>
      </w:pPr>
      <w:r w:rsidRPr="005D039D">
        <w:rPr>
          <w:rFonts w:ascii="Times New Roman" w:hAnsi="Times New Roman" w:cs="Times New Roman"/>
          <w:sz w:val="20"/>
          <w:szCs w:val="20"/>
        </w:rPr>
        <w:t xml:space="preserve">MS2LDA is unsupervised and </w:t>
      </w:r>
      <w:r>
        <w:rPr>
          <w:rFonts w:ascii="Times New Roman" w:hAnsi="Times New Roman" w:cs="Times New Roman"/>
          <w:sz w:val="20"/>
          <w:szCs w:val="20"/>
        </w:rPr>
        <w:t>platform-</w:t>
      </w:r>
      <w:r w:rsidRPr="005D039D">
        <w:rPr>
          <w:rFonts w:ascii="Times New Roman" w:hAnsi="Times New Roman" w:cs="Times New Roman"/>
          <w:sz w:val="20"/>
          <w:szCs w:val="20"/>
        </w:rPr>
        <w:t xml:space="preserve">independent </w:t>
      </w:r>
      <w:r>
        <w:rPr>
          <w:rFonts w:ascii="Times New Roman" w:hAnsi="Times New Roman" w:cs="Times New Roman"/>
          <w:sz w:val="20"/>
          <w:szCs w:val="20"/>
        </w:rPr>
        <w:t xml:space="preserve">(both in the computational and analytical sense) </w:t>
      </w:r>
      <w:r w:rsidRPr="005D039D">
        <w:rPr>
          <w:rFonts w:ascii="Times New Roman" w:hAnsi="Times New Roman" w:cs="Times New Roman"/>
          <w:sz w:val="20"/>
          <w:szCs w:val="20"/>
        </w:rPr>
        <w:t xml:space="preserve">and therefore, we expect it to be useful for a wide area of biological applications ranging from clinical metabolomics, natural products research, to toxicological applications. </w:t>
      </w:r>
      <w:r>
        <w:rPr>
          <w:rFonts w:ascii="Times New Roman" w:hAnsi="Times New Roman" w:cs="Times New Roman"/>
          <w:sz w:val="20"/>
          <w:szCs w:val="20"/>
        </w:rPr>
        <w:t xml:space="preserve">Our proposed approach is also novel in our focus of pattern mining on the MS2 fragmentation data alone to aid in identification of functional classes of metabolites. This stands in contrast to the common usage of </w:t>
      </w:r>
      <w:r w:rsidR="0040701E">
        <w:rPr>
          <w:rFonts w:ascii="Times New Roman" w:hAnsi="Times New Roman" w:cs="Times New Roman"/>
          <w:sz w:val="20"/>
          <w:szCs w:val="20"/>
        </w:rPr>
        <w:t>f</w:t>
      </w:r>
      <w:r>
        <w:rPr>
          <w:rFonts w:ascii="Times New Roman" w:hAnsi="Times New Roman" w:cs="Times New Roman"/>
          <w:sz w:val="20"/>
          <w:szCs w:val="20"/>
        </w:rPr>
        <w:t>ragmentation data to identify a particular metabolite</w:t>
      </w:r>
      <w:r w:rsidR="0040701E">
        <w:rPr>
          <w:rFonts w:ascii="Times New Roman" w:hAnsi="Times New Roman" w:cs="Times New Roman"/>
          <w:sz w:val="20"/>
          <w:szCs w:val="20"/>
        </w:rPr>
        <w:t xml:space="preserve"> by one-by-one comparisons to spectral databases</w:t>
      </w:r>
      <w:r>
        <w:rPr>
          <w:rFonts w:ascii="Times New Roman" w:hAnsi="Times New Roman" w:cs="Times New Roman"/>
          <w:sz w:val="20"/>
          <w:szCs w:val="20"/>
        </w:rPr>
        <w:t>.</w:t>
      </w:r>
      <w:r w:rsidR="002E2181">
        <w:rPr>
          <w:rFonts w:ascii="Times New Roman" w:hAnsi="Times New Roman" w:cs="Times New Roman"/>
          <w:sz w:val="20"/>
          <w:szCs w:val="20"/>
        </w:rPr>
        <w:t xml:space="preserve"> In the nearby future</w:t>
      </w:r>
      <w:r>
        <w:rPr>
          <w:rFonts w:ascii="Times New Roman" w:hAnsi="Times New Roman" w:cs="Times New Roman"/>
          <w:sz w:val="20"/>
          <w:szCs w:val="20"/>
        </w:rPr>
        <w:t>, we see great potential in developing a larger library of validated Mass2Motifs from data set</w:t>
      </w:r>
      <w:r w:rsidR="002E2181">
        <w:rPr>
          <w:rFonts w:ascii="Times New Roman" w:hAnsi="Times New Roman" w:cs="Times New Roman"/>
          <w:sz w:val="20"/>
          <w:szCs w:val="20"/>
        </w:rPr>
        <w:t>s</w:t>
      </w:r>
      <w:r>
        <w:rPr>
          <w:rFonts w:ascii="Times New Roman" w:hAnsi="Times New Roman" w:cs="Times New Roman"/>
          <w:sz w:val="20"/>
          <w:szCs w:val="20"/>
        </w:rPr>
        <w:t xml:space="preserve"> produced on a diverse range of analytical platforms and different sample types. </w:t>
      </w:r>
      <w:r w:rsidR="00690D04">
        <w:rPr>
          <w:rFonts w:ascii="Times New Roman" w:hAnsi="Times New Roman" w:cs="Times New Roman"/>
          <w:sz w:val="20"/>
          <w:szCs w:val="20"/>
        </w:rPr>
        <w:t>We are also planning to explore the extension</w:t>
      </w:r>
      <w:r>
        <w:rPr>
          <w:rFonts w:ascii="Times New Roman" w:hAnsi="Times New Roman" w:cs="Times New Roman"/>
          <w:sz w:val="20"/>
          <w:szCs w:val="20"/>
        </w:rPr>
        <w:t xml:space="preserve"> </w:t>
      </w:r>
      <w:r w:rsidR="00690D04">
        <w:rPr>
          <w:rFonts w:ascii="Times New Roman" w:hAnsi="Times New Roman" w:cs="Times New Roman"/>
          <w:sz w:val="20"/>
          <w:szCs w:val="20"/>
        </w:rPr>
        <w:t xml:space="preserve">of </w:t>
      </w:r>
      <w:r>
        <w:rPr>
          <w:rFonts w:ascii="Times New Roman" w:hAnsi="Times New Roman" w:cs="Times New Roman"/>
          <w:sz w:val="20"/>
          <w:szCs w:val="20"/>
        </w:rPr>
        <w:t xml:space="preserve">the basic LDA model used in MS2LDA to </w:t>
      </w:r>
      <w:r w:rsidR="00690D04">
        <w:rPr>
          <w:rFonts w:ascii="Times New Roman" w:hAnsi="Times New Roman" w:cs="Times New Roman"/>
          <w:sz w:val="20"/>
          <w:szCs w:val="20"/>
        </w:rPr>
        <w:t>handle</w:t>
      </w:r>
      <w:r>
        <w:rPr>
          <w:rFonts w:ascii="Times New Roman" w:hAnsi="Times New Roman" w:cs="Times New Roman"/>
          <w:sz w:val="20"/>
          <w:szCs w:val="20"/>
        </w:rPr>
        <w:t xml:space="preserve"> Mass2Motif inference from multiple data set</w:t>
      </w:r>
      <w:r w:rsidR="00690D04">
        <w:rPr>
          <w:rFonts w:ascii="Times New Roman" w:hAnsi="Times New Roman" w:cs="Times New Roman"/>
          <w:sz w:val="20"/>
          <w:szCs w:val="20"/>
        </w:rPr>
        <w:t>s at once.</w:t>
      </w:r>
      <w:r>
        <w:rPr>
          <w:rFonts w:ascii="Times New Roman" w:hAnsi="Times New Roman" w:cs="Times New Roman"/>
          <w:sz w:val="20"/>
          <w:szCs w:val="20"/>
        </w:rPr>
        <w:t xml:space="preserve"> </w:t>
      </w:r>
      <w:r w:rsidR="00A86BC8" w:rsidRPr="00690D04">
        <w:rPr>
          <w:rFonts w:ascii="Times New Roman" w:hAnsi="Times New Roman" w:cs="Times New Roman"/>
          <w:sz w:val="20"/>
          <w:szCs w:val="20"/>
        </w:rPr>
        <w:t>Prior information on which candidate Mass2Motifs an MS2 spectrum might have c</w:t>
      </w:r>
      <w:r w:rsidR="00A86BC8">
        <w:rPr>
          <w:rFonts w:ascii="Times New Roman" w:hAnsi="Times New Roman" w:cs="Times New Roman"/>
          <w:sz w:val="20"/>
          <w:szCs w:val="20"/>
        </w:rPr>
        <w:t>ould</w:t>
      </w:r>
      <w:r w:rsidR="00A86BC8" w:rsidRPr="00690D04">
        <w:rPr>
          <w:rFonts w:ascii="Times New Roman" w:hAnsi="Times New Roman" w:cs="Times New Roman"/>
          <w:sz w:val="20"/>
          <w:szCs w:val="20"/>
        </w:rPr>
        <w:t xml:space="preserve"> also be incorporated</w:t>
      </w:r>
      <w:r w:rsidR="00A86BC8">
        <w:rPr>
          <w:rFonts w:ascii="Times New Roman" w:hAnsi="Times New Roman" w:cs="Times New Roman"/>
          <w:sz w:val="20"/>
          <w:szCs w:val="20"/>
        </w:rPr>
        <w:t xml:space="preserve"> into the MS2LDA workflow</w:t>
      </w:r>
      <w:r w:rsidR="00A86BC8" w:rsidRPr="00690D04">
        <w:rPr>
          <w:rFonts w:ascii="Times New Roman" w:hAnsi="Times New Roman" w:cs="Times New Roman"/>
          <w:sz w:val="20"/>
          <w:szCs w:val="20"/>
        </w:rPr>
        <w:t xml:space="preserve">, resulting in a semi-supervised model, and different generative process, such as </w:t>
      </w:r>
      <w:r w:rsidR="006D3566">
        <w:rPr>
          <w:rFonts w:ascii="Times New Roman" w:hAnsi="Times New Roman" w:cs="Times New Roman"/>
          <w:sz w:val="20"/>
          <w:szCs w:val="20"/>
        </w:rPr>
        <w:t xml:space="preserve">the discussed </w:t>
      </w:r>
      <w:r w:rsidR="00A86BC8" w:rsidRPr="00690D04">
        <w:rPr>
          <w:rFonts w:ascii="Times New Roman" w:hAnsi="Times New Roman" w:cs="Times New Roman"/>
          <w:sz w:val="20"/>
          <w:szCs w:val="20"/>
        </w:rPr>
        <w:t>Compa</w:t>
      </w:r>
      <w:r w:rsidR="00A86BC8">
        <w:rPr>
          <w:rFonts w:ascii="Times New Roman" w:hAnsi="Times New Roman" w:cs="Times New Roman"/>
          <w:sz w:val="20"/>
          <w:szCs w:val="20"/>
        </w:rPr>
        <w:t>rative Fragmentation Modelling</w:t>
      </w:r>
      <w:r w:rsidR="006D3566">
        <w:rPr>
          <w:rFonts w:ascii="Times New Roman" w:hAnsi="Times New Roman" w:cs="Times New Roman"/>
          <w:sz w:val="20"/>
          <w:szCs w:val="20"/>
        </w:rPr>
        <w:t xml:space="preserve"> </w:t>
      </w:r>
      <w:r w:rsidR="00A86BC8" w:rsidRPr="00690D04">
        <w:rPr>
          <w:rFonts w:ascii="Times New Roman" w:hAnsi="Times New Roman" w:cs="Times New Roman"/>
          <w:sz w:val="20"/>
          <w:szCs w:val="20"/>
        </w:rPr>
        <w:t>can be used to model the fragmentation spectra.</w:t>
      </w:r>
    </w:p>
    <w:p w14:paraId="5FFEC040" w14:textId="77777777" w:rsidR="0087339A" w:rsidRPr="005D039D" w:rsidRDefault="0087339A" w:rsidP="0087339A">
      <w:pPr>
        <w:pStyle w:val="Body"/>
        <w:jc w:val="both"/>
        <w:rPr>
          <w:rFonts w:ascii="Times New Roman" w:hAnsi="Times New Roman" w:cs="Times New Roman"/>
          <w:sz w:val="20"/>
          <w:szCs w:val="20"/>
        </w:rPr>
      </w:pPr>
    </w:p>
    <w:p w14:paraId="4B223DD4" w14:textId="77777777" w:rsidR="0087339A" w:rsidRPr="00470673" w:rsidRDefault="0087339A" w:rsidP="0087339A">
      <w:pPr>
        <w:pStyle w:val="Body"/>
        <w:rPr>
          <w:rFonts w:ascii="Times New Roman" w:hAnsi="Times New Roman" w:cs="Times New Roman"/>
          <w:b/>
          <w:bCs/>
          <w:sz w:val="24"/>
          <w:szCs w:val="20"/>
        </w:rPr>
      </w:pPr>
      <w:r>
        <w:rPr>
          <w:rStyle w:val="None"/>
          <w:rFonts w:ascii="Times New Roman" w:hAnsi="Times New Roman" w:cs="Times New Roman"/>
          <w:b/>
          <w:bCs/>
          <w:sz w:val="24"/>
          <w:szCs w:val="20"/>
        </w:rPr>
        <w:t xml:space="preserve">6. </w:t>
      </w:r>
      <w:r w:rsidRPr="00470673">
        <w:rPr>
          <w:rStyle w:val="None"/>
          <w:rFonts w:ascii="Times New Roman" w:hAnsi="Times New Roman" w:cs="Times New Roman"/>
          <w:b/>
          <w:bCs/>
          <w:sz w:val="24"/>
          <w:szCs w:val="20"/>
        </w:rPr>
        <w:t>Acknowledgements:</w:t>
      </w:r>
    </w:p>
    <w:p w14:paraId="7BAABB0A" w14:textId="798ED2A8" w:rsidR="0087339A" w:rsidRDefault="0087339A" w:rsidP="0087339A">
      <w:pPr>
        <w:pStyle w:val="Paragraph"/>
      </w:pPr>
      <w:r w:rsidRPr="00470673">
        <w:t>The authors thank Dr</w:t>
      </w:r>
      <w:r>
        <w:t>.</w:t>
      </w:r>
      <w:r w:rsidRPr="00470673">
        <w:t xml:space="preserve"> Emma Schymanski, Dr</w:t>
      </w:r>
      <w:r>
        <w:t>.</w:t>
      </w:r>
      <w:r w:rsidRPr="00470673">
        <w:t xml:space="preserve"> Tony Larson, and Dr</w:t>
      </w:r>
      <w:r>
        <w:t>.</w:t>
      </w:r>
      <w:r w:rsidRPr="00470673">
        <w:t xml:space="preserve"> Samuel Bertrandt for their helpful scientific discussions and assistance with implementation of R scripts from: RMassBank (ES), xcmsFragments (TL), and the 7 golden rules (SB). The authors thank Dr</w:t>
      </w:r>
      <w:r>
        <w:t>.</w:t>
      </w:r>
      <w:r w:rsidRPr="00470673">
        <w:t xml:space="preserve"> Niels van den Broek for helpful discussions on acquisition of mass fragmentation spectra. J</w:t>
      </w:r>
      <w:r w:rsidR="008D7BD9">
        <w:t>JJ</w:t>
      </w:r>
      <w:r w:rsidRPr="00470673">
        <w:t>vdH was supported by the Wellcome Trust [grant no. 097821/Z/11/B]. MPB was funded as part of the Wellcome Trust core grant to the Wellcome Trust Centre for Molecular Parasitology (085349). JW was supported by a SICSA PhD studentship. SR was supported by BBSRC [grant no. BB/L018616/1].</w:t>
      </w:r>
    </w:p>
    <w:p w14:paraId="5FD66458" w14:textId="77777777" w:rsidR="0087339A" w:rsidRDefault="0087339A" w:rsidP="00BE3DE7">
      <w:pPr>
        <w:pStyle w:val="Body"/>
        <w:spacing w:after="0"/>
      </w:pPr>
    </w:p>
    <w:p w14:paraId="3ED46B98" w14:textId="77777777" w:rsidR="0087339A" w:rsidRDefault="0087339A" w:rsidP="00BE3DE7">
      <w:pPr>
        <w:pStyle w:val="Body"/>
        <w:spacing w:after="0"/>
        <w:rPr>
          <w:rFonts w:ascii="Times New Roman" w:hAnsi="Times New Roman" w:cs="Times New Roman"/>
        </w:rPr>
      </w:pPr>
    </w:p>
    <w:p w14:paraId="46535251" w14:textId="77777777" w:rsidR="0087339A" w:rsidRPr="001934D2" w:rsidRDefault="001934D2" w:rsidP="00BE3DE7">
      <w:pPr>
        <w:pStyle w:val="Body"/>
        <w:spacing w:after="0"/>
        <w:rPr>
          <w:rFonts w:ascii="Times New Roman" w:hAnsi="Times New Roman" w:cs="Times New Roman"/>
          <w:sz w:val="20"/>
        </w:rPr>
      </w:pPr>
      <w:r w:rsidRPr="001934D2">
        <w:rPr>
          <w:rFonts w:ascii="Times New Roman" w:hAnsi="Times New Roman" w:cs="Times New Roman"/>
          <w:b/>
          <w:sz w:val="24"/>
        </w:rPr>
        <w:t>Supporting Information</w:t>
      </w:r>
      <w:r>
        <w:rPr>
          <w:rFonts w:ascii="Times New Roman" w:hAnsi="Times New Roman" w:cs="Times New Roman"/>
          <w:b/>
          <w:sz w:val="24"/>
        </w:rPr>
        <w:t>:</w:t>
      </w:r>
    </w:p>
    <w:p w14:paraId="0589CE16" w14:textId="77777777" w:rsidR="0087339A" w:rsidRDefault="0087339A" w:rsidP="00BE3DE7">
      <w:pPr>
        <w:pStyle w:val="Body"/>
        <w:spacing w:after="0"/>
        <w:rPr>
          <w:rFonts w:ascii="Times New Roman" w:hAnsi="Times New Roman" w:cs="Times New Roman"/>
          <w:sz w:val="20"/>
        </w:rPr>
      </w:pPr>
    </w:p>
    <w:p w14:paraId="12B3E19C" w14:textId="77777777" w:rsidR="001934D2" w:rsidRDefault="001934D2" w:rsidP="00BE3DE7">
      <w:pPr>
        <w:pStyle w:val="Body"/>
        <w:spacing w:after="0"/>
        <w:rPr>
          <w:rFonts w:ascii="Times New Roman" w:hAnsi="Times New Roman" w:cs="Times New Roman"/>
          <w:sz w:val="20"/>
        </w:rPr>
      </w:pPr>
      <w:r>
        <w:rPr>
          <w:rFonts w:ascii="Times New Roman" w:hAnsi="Times New Roman" w:cs="Times New Roman"/>
          <w:sz w:val="20"/>
        </w:rPr>
        <w:t>Supporting Information is available with this manuscript – the following files can be found online:</w:t>
      </w:r>
    </w:p>
    <w:p w14:paraId="19E2D951" w14:textId="77777777" w:rsidR="001934D2" w:rsidRDefault="001934D2" w:rsidP="00BE3DE7">
      <w:pPr>
        <w:pStyle w:val="Body"/>
        <w:spacing w:after="0"/>
        <w:rPr>
          <w:rFonts w:ascii="Times New Roman" w:hAnsi="Times New Roman" w:cs="Times New Roman"/>
          <w:sz w:val="20"/>
        </w:rPr>
      </w:pPr>
      <w:r>
        <w:rPr>
          <w:rFonts w:ascii="Times New Roman" w:hAnsi="Times New Roman" w:cs="Times New Roman"/>
          <w:sz w:val="20"/>
        </w:rPr>
        <w:t xml:space="preserve">Supporting Table S-1 (word document) - </w:t>
      </w:r>
      <w:r w:rsidRPr="001934D2">
        <w:rPr>
          <w:rFonts w:ascii="Times New Roman" w:hAnsi="Times New Roman" w:cs="Times New Roman"/>
          <w:sz w:val="20"/>
        </w:rPr>
        <w:t>Table with Mass2Motifs (MSMs) discover in the four positive ionization mode fragmentation files of the beer extracts</w:t>
      </w:r>
    </w:p>
    <w:p w14:paraId="2EB7C262" w14:textId="77777777" w:rsidR="001934D2" w:rsidRDefault="001934D2" w:rsidP="001934D2">
      <w:pPr>
        <w:pStyle w:val="Body"/>
        <w:spacing w:after="0"/>
        <w:rPr>
          <w:rFonts w:ascii="Times New Roman" w:hAnsi="Times New Roman" w:cs="Times New Roman"/>
          <w:sz w:val="20"/>
        </w:rPr>
      </w:pPr>
      <w:r>
        <w:rPr>
          <w:rFonts w:ascii="Times New Roman" w:hAnsi="Times New Roman" w:cs="Times New Roman"/>
          <w:sz w:val="20"/>
        </w:rPr>
        <w:lastRenderedPageBreak/>
        <w:t xml:space="preserve">Supporting Table S-2 (word document) - </w:t>
      </w:r>
      <w:r w:rsidRPr="001934D2">
        <w:rPr>
          <w:rFonts w:ascii="Times New Roman" w:hAnsi="Times New Roman" w:cs="Times New Roman"/>
          <w:sz w:val="20"/>
        </w:rPr>
        <w:t xml:space="preserve">Table with Mass2Motifs (MSMs) discover in the four </w:t>
      </w:r>
      <w:r>
        <w:rPr>
          <w:rFonts w:ascii="Times New Roman" w:hAnsi="Times New Roman" w:cs="Times New Roman"/>
          <w:sz w:val="20"/>
        </w:rPr>
        <w:t>negative</w:t>
      </w:r>
      <w:r w:rsidRPr="001934D2">
        <w:rPr>
          <w:rFonts w:ascii="Times New Roman" w:hAnsi="Times New Roman" w:cs="Times New Roman"/>
          <w:sz w:val="20"/>
        </w:rPr>
        <w:t xml:space="preserve"> ionization mode fragmentation files of the beer extracts</w:t>
      </w:r>
    </w:p>
    <w:p w14:paraId="5AA8E7CA" w14:textId="77777777" w:rsidR="006D3566" w:rsidRDefault="001934D2" w:rsidP="00BE3DE7">
      <w:pPr>
        <w:pStyle w:val="Body"/>
        <w:spacing w:after="0"/>
        <w:rPr>
          <w:rFonts w:ascii="Times New Roman" w:hAnsi="Times New Roman" w:cs="Times New Roman"/>
          <w:sz w:val="20"/>
        </w:rPr>
      </w:pPr>
      <w:r>
        <w:rPr>
          <w:rFonts w:ascii="Times New Roman" w:hAnsi="Times New Roman" w:cs="Times New Roman"/>
          <w:sz w:val="20"/>
        </w:rPr>
        <w:t>Supporting Material containing Supporting Sections 1 – 5 (word document)</w:t>
      </w:r>
      <w:r w:rsidR="006D3566">
        <w:rPr>
          <w:rFonts w:ascii="Times New Roman" w:hAnsi="Times New Roman" w:cs="Times New Roman"/>
          <w:sz w:val="20"/>
        </w:rPr>
        <w:t xml:space="preserve"> </w:t>
      </w:r>
    </w:p>
    <w:p w14:paraId="1CD12772" w14:textId="77777777" w:rsidR="006D3566" w:rsidRDefault="006D3566" w:rsidP="00BE3DE7">
      <w:pPr>
        <w:pStyle w:val="Body"/>
        <w:spacing w:after="0"/>
        <w:rPr>
          <w:rFonts w:ascii="Times New Roman" w:hAnsi="Times New Roman" w:cs="Times New Roman"/>
          <w:sz w:val="20"/>
        </w:rPr>
      </w:pPr>
      <w:r>
        <w:rPr>
          <w:rFonts w:ascii="Times New Roman" w:hAnsi="Times New Roman" w:cs="Times New Roman"/>
          <w:sz w:val="20"/>
        </w:rPr>
        <w:t>Cytoscape session files for Molecular Networking results of beer extracts in positive and negative ionization modes.</w:t>
      </w:r>
    </w:p>
    <w:p w14:paraId="1EE30BF2" w14:textId="77777777" w:rsidR="0087339A" w:rsidRDefault="006D3566" w:rsidP="006D3566">
      <w:pPr>
        <w:pStyle w:val="Body"/>
        <w:spacing w:after="0"/>
        <w:rPr>
          <w:rFonts w:ascii="Times New Roman" w:hAnsi="Times New Roman" w:cs="Times New Roman"/>
          <w:sz w:val="20"/>
        </w:rPr>
      </w:pPr>
      <w:r>
        <w:rPr>
          <w:rFonts w:ascii="Times New Roman" w:hAnsi="Times New Roman" w:cs="Times New Roman"/>
          <w:sz w:val="20"/>
        </w:rPr>
        <w:t>We plan to submit the data to Metabolights repository and to make the molecular networking results publically available on the website as well.</w:t>
      </w:r>
      <w:bookmarkStart w:id="45" w:name="_UnoMark__148_321700335"/>
      <w:bookmarkEnd w:id="45"/>
    </w:p>
    <w:p w14:paraId="77346FBD" w14:textId="77777777" w:rsidR="008D7BD9" w:rsidRDefault="008D7BD9" w:rsidP="006D3566">
      <w:pPr>
        <w:pStyle w:val="Body"/>
        <w:spacing w:after="0"/>
        <w:rPr>
          <w:rStyle w:val="None"/>
          <w:rFonts w:ascii="Times New Roman" w:hAnsi="Times New Roman" w:cs="Times New Roman"/>
          <w:b/>
          <w:bCs/>
          <w:sz w:val="24"/>
          <w:szCs w:val="24"/>
          <w:lang w:val="fr-FR"/>
        </w:rPr>
      </w:pPr>
    </w:p>
    <w:p w14:paraId="1AC1F7C6" w14:textId="77777777" w:rsidR="009A1B56" w:rsidRDefault="009A1B56" w:rsidP="006D3566">
      <w:pPr>
        <w:pStyle w:val="Body"/>
        <w:spacing w:after="0"/>
        <w:rPr>
          <w:rStyle w:val="None"/>
          <w:rFonts w:ascii="Times New Roman" w:hAnsi="Times New Roman" w:cs="Times New Roman"/>
          <w:b/>
          <w:bCs/>
          <w:sz w:val="24"/>
          <w:szCs w:val="24"/>
          <w:lang w:val="fr-FR"/>
        </w:rPr>
      </w:pPr>
    </w:p>
    <w:p w14:paraId="1E4B37EE" w14:textId="77777777" w:rsidR="009A1B56" w:rsidRDefault="009A1B56" w:rsidP="006D3566">
      <w:pPr>
        <w:pStyle w:val="Body"/>
        <w:spacing w:after="0"/>
        <w:rPr>
          <w:rStyle w:val="None"/>
          <w:rFonts w:ascii="Times New Roman" w:hAnsi="Times New Roman" w:cs="Times New Roman"/>
          <w:b/>
          <w:bCs/>
          <w:sz w:val="24"/>
          <w:szCs w:val="24"/>
          <w:lang w:val="fr-FR"/>
        </w:rPr>
      </w:pPr>
    </w:p>
    <w:p w14:paraId="46AD6680" w14:textId="77777777" w:rsidR="009A1B56" w:rsidRDefault="009A1B56" w:rsidP="006D3566">
      <w:pPr>
        <w:pStyle w:val="Body"/>
        <w:spacing w:after="0"/>
        <w:rPr>
          <w:rStyle w:val="None"/>
          <w:rFonts w:ascii="Times New Roman" w:hAnsi="Times New Roman" w:cs="Times New Roman"/>
          <w:b/>
          <w:bCs/>
          <w:sz w:val="24"/>
          <w:szCs w:val="24"/>
          <w:lang w:val="fr-FR"/>
        </w:rPr>
      </w:pPr>
    </w:p>
    <w:p w14:paraId="05420975" w14:textId="77777777" w:rsidR="009A1B56" w:rsidRDefault="009A1B56" w:rsidP="006D3566">
      <w:pPr>
        <w:pStyle w:val="Body"/>
        <w:spacing w:after="0"/>
        <w:rPr>
          <w:rStyle w:val="None"/>
          <w:rFonts w:ascii="Times New Roman" w:hAnsi="Times New Roman" w:cs="Times New Roman"/>
          <w:b/>
          <w:bCs/>
          <w:sz w:val="24"/>
          <w:szCs w:val="24"/>
          <w:lang w:val="fr-FR"/>
        </w:rPr>
      </w:pPr>
    </w:p>
    <w:p w14:paraId="51716F85" w14:textId="77777777" w:rsidR="009A1B56" w:rsidRDefault="009A1B56" w:rsidP="006D3566">
      <w:pPr>
        <w:pStyle w:val="Body"/>
        <w:spacing w:after="0"/>
        <w:rPr>
          <w:rStyle w:val="None"/>
          <w:rFonts w:ascii="Times New Roman" w:hAnsi="Times New Roman" w:cs="Times New Roman"/>
          <w:b/>
          <w:bCs/>
          <w:sz w:val="24"/>
          <w:szCs w:val="24"/>
          <w:lang w:val="fr-FR"/>
        </w:rPr>
      </w:pPr>
    </w:p>
    <w:p w14:paraId="07D02CFE" w14:textId="77777777" w:rsidR="009A1B56" w:rsidRDefault="009A1B56" w:rsidP="006D3566">
      <w:pPr>
        <w:pStyle w:val="Body"/>
        <w:spacing w:after="0"/>
        <w:rPr>
          <w:rStyle w:val="None"/>
          <w:rFonts w:ascii="Times New Roman" w:hAnsi="Times New Roman" w:cs="Times New Roman"/>
          <w:b/>
          <w:bCs/>
          <w:sz w:val="24"/>
          <w:szCs w:val="24"/>
          <w:lang w:val="fr-FR"/>
        </w:rPr>
      </w:pPr>
    </w:p>
    <w:p w14:paraId="585AC06C" w14:textId="77777777" w:rsidR="009A1B56" w:rsidRDefault="009A1B56" w:rsidP="006D3566">
      <w:pPr>
        <w:pStyle w:val="Body"/>
        <w:spacing w:after="0"/>
        <w:rPr>
          <w:rStyle w:val="None"/>
          <w:rFonts w:ascii="Times New Roman" w:hAnsi="Times New Roman" w:cs="Times New Roman"/>
          <w:b/>
          <w:bCs/>
          <w:sz w:val="24"/>
          <w:szCs w:val="24"/>
          <w:lang w:val="fr-FR"/>
        </w:rPr>
      </w:pPr>
    </w:p>
    <w:p w14:paraId="2C94D942" w14:textId="77777777" w:rsidR="009A1B56" w:rsidRDefault="009A1B56" w:rsidP="006D3566">
      <w:pPr>
        <w:pStyle w:val="Body"/>
        <w:spacing w:after="0"/>
        <w:rPr>
          <w:rStyle w:val="None"/>
          <w:rFonts w:ascii="Times New Roman" w:hAnsi="Times New Roman" w:cs="Times New Roman"/>
          <w:b/>
          <w:bCs/>
          <w:sz w:val="24"/>
          <w:szCs w:val="24"/>
          <w:lang w:val="fr-FR"/>
        </w:rPr>
      </w:pPr>
    </w:p>
    <w:p w14:paraId="655F93A3" w14:textId="77777777" w:rsidR="009A1B56" w:rsidRDefault="009A1B56" w:rsidP="006D3566">
      <w:pPr>
        <w:pStyle w:val="Body"/>
        <w:spacing w:after="0"/>
        <w:rPr>
          <w:rStyle w:val="None"/>
          <w:rFonts w:ascii="Times New Roman" w:hAnsi="Times New Roman" w:cs="Times New Roman"/>
          <w:b/>
          <w:bCs/>
          <w:sz w:val="24"/>
          <w:szCs w:val="24"/>
          <w:lang w:val="fr-FR"/>
        </w:rPr>
      </w:pPr>
    </w:p>
    <w:p w14:paraId="1EAFCC2D" w14:textId="77777777" w:rsidR="009A1B56" w:rsidRDefault="009A1B56" w:rsidP="006D3566">
      <w:pPr>
        <w:pStyle w:val="Body"/>
        <w:spacing w:after="0"/>
        <w:rPr>
          <w:rStyle w:val="None"/>
          <w:rFonts w:ascii="Times New Roman" w:hAnsi="Times New Roman" w:cs="Times New Roman"/>
          <w:b/>
          <w:bCs/>
          <w:sz w:val="24"/>
          <w:szCs w:val="24"/>
          <w:lang w:val="fr-FR"/>
        </w:rPr>
      </w:pPr>
    </w:p>
    <w:p w14:paraId="5938ACC4" w14:textId="77777777" w:rsidR="009A1B56" w:rsidRDefault="009A1B56" w:rsidP="006D3566">
      <w:pPr>
        <w:pStyle w:val="Body"/>
        <w:spacing w:after="0"/>
        <w:rPr>
          <w:rStyle w:val="None"/>
          <w:rFonts w:ascii="Times New Roman" w:hAnsi="Times New Roman" w:cs="Times New Roman"/>
          <w:b/>
          <w:bCs/>
          <w:sz w:val="24"/>
          <w:szCs w:val="24"/>
          <w:lang w:val="fr-FR"/>
        </w:rPr>
      </w:pPr>
    </w:p>
    <w:p w14:paraId="6E48D3E9" w14:textId="77777777" w:rsidR="009A1B56" w:rsidRDefault="009A1B56" w:rsidP="006D3566">
      <w:pPr>
        <w:pStyle w:val="Body"/>
        <w:spacing w:after="0"/>
        <w:rPr>
          <w:rStyle w:val="None"/>
          <w:rFonts w:ascii="Times New Roman" w:hAnsi="Times New Roman" w:cs="Times New Roman"/>
          <w:b/>
          <w:bCs/>
          <w:sz w:val="24"/>
          <w:szCs w:val="24"/>
          <w:lang w:val="fr-FR"/>
        </w:rPr>
      </w:pPr>
    </w:p>
    <w:p w14:paraId="7AF68362" w14:textId="77777777" w:rsidR="009A1B56" w:rsidRDefault="009A1B56" w:rsidP="006D3566">
      <w:pPr>
        <w:pStyle w:val="Body"/>
        <w:spacing w:after="0"/>
        <w:rPr>
          <w:rStyle w:val="None"/>
          <w:rFonts w:ascii="Times New Roman" w:hAnsi="Times New Roman" w:cs="Times New Roman"/>
          <w:b/>
          <w:bCs/>
          <w:sz w:val="24"/>
          <w:szCs w:val="24"/>
          <w:lang w:val="fr-FR"/>
        </w:rPr>
      </w:pPr>
    </w:p>
    <w:p w14:paraId="5E1B3C76" w14:textId="77777777" w:rsidR="009A1B56" w:rsidRDefault="009A1B56" w:rsidP="006D3566">
      <w:pPr>
        <w:pStyle w:val="Body"/>
        <w:spacing w:after="0"/>
        <w:rPr>
          <w:rStyle w:val="None"/>
          <w:rFonts w:ascii="Times New Roman" w:hAnsi="Times New Roman" w:cs="Times New Roman"/>
          <w:b/>
          <w:bCs/>
          <w:sz w:val="24"/>
          <w:szCs w:val="24"/>
          <w:lang w:val="fr-FR"/>
        </w:rPr>
      </w:pPr>
    </w:p>
    <w:p w14:paraId="55EB706E" w14:textId="77777777" w:rsidR="009A1B56" w:rsidRDefault="009A1B56" w:rsidP="006D3566">
      <w:pPr>
        <w:pStyle w:val="Body"/>
        <w:spacing w:after="0"/>
        <w:rPr>
          <w:rStyle w:val="None"/>
          <w:rFonts w:ascii="Times New Roman" w:hAnsi="Times New Roman" w:cs="Times New Roman"/>
          <w:b/>
          <w:bCs/>
          <w:sz w:val="24"/>
          <w:szCs w:val="24"/>
          <w:lang w:val="fr-FR"/>
        </w:rPr>
      </w:pPr>
    </w:p>
    <w:p w14:paraId="44450593" w14:textId="77777777" w:rsidR="009A1B56" w:rsidRDefault="009A1B56" w:rsidP="006D3566">
      <w:pPr>
        <w:pStyle w:val="Body"/>
        <w:spacing w:after="0"/>
        <w:rPr>
          <w:rStyle w:val="None"/>
          <w:rFonts w:ascii="Times New Roman" w:hAnsi="Times New Roman" w:cs="Times New Roman"/>
          <w:b/>
          <w:bCs/>
          <w:sz w:val="24"/>
          <w:szCs w:val="24"/>
          <w:lang w:val="fr-FR"/>
        </w:rPr>
      </w:pPr>
    </w:p>
    <w:p w14:paraId="074DF9FD" w14:textId="77777777" w:rsidR="004614ED" w:rsidRPr="00AB04C7" w:rsidRDefault="001E7B83">
      <w:pPr>
        <w:pStyle w:val="Body"/>
        <w:rPr>
          <w:rFonts w:ascii="Times New Roman" w:hAnsi="Times New Roman" w:cs="Times New Roman"/>
          <w:b/>
          <w:bCs/>
          <w:sz w:val="24"/>
          <w:szCs w:val="24"/>
        </w:rPr>
      </w:pPr>
      <w:r w:rsidRPr="00AB04C7">
        <w:rPr>
          <w:rStyle w:val="None"/>
          <w:rFonts w:ascii="Times New Roman" w:hAnsi="Times New Roman" w:cs="Times New Roman"/>
          <w:b/>
          <w:bCs/>
          <w:sz w:val="24"/>
          <w:szCs w:val="24"/>
          <w:lang w:val="fr-FR"/>
        </w:rPr>
        <w:t>References</w:t>
      </w:r>
    </w:p>
    <w:p w14:paraId="4C00A02C" w14:textId="77777777" w:rsidR="00E66C84" w:rsidRPr="00E66C84" w:rsidRDefault="005033C7" w:rsidP="00E66C84">
      <w:pPr>
        <w:pStyle w:val="EndNoteBibliography"/>
        <w:spacing w:after="0"/>
        <w:ind w:left="720" w:hanging="720"/>
        <w:rPr>
          <w:noProof/>
        </w:rPr>
      </w:pPr>
      <w:r>
        <w:fldChar w:fldCharType="begin"/>
      </w:r>
      <w:r w:rsidR="00CC0764">
        <w:instrText xml:space="preserve"> ADDIN EN.REFLIST </w:instrText>
      </w:r>
      <w:r>
        <w:fldChar w:fldCharType="separate"/>
      </w:r>
      <w:r w:rsidR="00E66C84" w:rsidRPr="00E66C84">
        <w:rPr>
          <w:noProof/>
        </w:rPr>
        <w:t>1.</w:t>
      </w:r>
      <w:r w:rsidR="00E66C84" w:rsidRPr="00E66C84">
        <w:rPr>
          <w:noProof/>
        </w:rPr>
        <w:tab/>
        <w:t xml:space="preserve">van der Hooft, J.J.J., et al., </w:t>
      </w:r>
      <w:r w:rsidR="00E66C84" w:rsidRPr="00E66C84">
        <w:rPr>
          <w:i/>
          <w:noProof/>
        </w:rPr>
        <w:t>Structural elucidation of low abundant metabolites in complex sample matrices.</w:t>
      </w:r>
      <w:r w:rsidR="00E66C84" w:rsidRPr="00E66C84">
        <w:rPr>
          <w:noProof/>
        </w:rPr>
        <w:t xml:space="preserve"> Metabolomics, 2013. </w:t>
      </w:r>
      <w:r w:rsidR="00E66C84" w:rsidRPr="00E66C84">
        <w:rPr>
          <w:b/>
          <w:noProof/>
        </w:rPr>
        <w:t>9</w:t>
      </w:r>
      <w:r w:rsidR="00E66C84" w:rsidRPr="00E66C84">
        <w:rPr>
          <w:noProof/>
        </w:rPr>
        <w:t>(5): p. 1009-1018.</w:t>
      </w:r>
    </w:p>
    <w:p w14:paraId="06EACB93" w14:textId="77777777" w:rsidR="00E66C84" w:rsidRPr="00E66C84" w:rsidRDefault="00E66C84" w:rsidP="00E66C84">
      <w:pPr>
        <w:pStyle w:val="EndNoteBibliography"/>
        <w:spacing w:after="0"/>
        <w:ind w:left="720" w:hanging="720"/>
        <w:rPr>
          <w:noProof/>
        </w:rPr>
      </w:pPr>
      <w:r w:rsidRPr="00E66C84">
        <w:rPr>
          <w:noProof/>
        </w:rPr>
        <w:t>2.</w:t>
      </w:r>
      <w:r w:rsidRPr="00E66C84">
        <w:rPr>
          <w:noProof/>
        </w:rPr>
        <w:tab/>
        <w:t xml:space="preserve">Kind, T. and O. Fiehn, </w:t>
      </w:r>
      <w:r w:rsidRPr="00E66C84">
        <w:rPr>
          <w:i/>
          <w:noProof/>
        </w:rPr>
        <w:t>Metabolomic database annotations via query of elemental compositions: Mass accuracy is insufficient even at less than 1 ppm.</w:t>
      </w:r>
      <w:r w:rsidRPr="00E66C84">
        <w:rPr>
          <w:noProof/>
        </w:rPr>
        <w:t xml:space="preserve"> Bmc Bioinformatics, 2006. </w:t>
      </w:r>
      <w:r w:rsidRPr="00E66C84">
        <w:rPr>
          <w:b/>
          <w:noProof/>
        </w:rPr>
        <w:t>7</w:t>
      </w:r>
      <w:r w:rsidRPr="00E66C84">
        <w:rPr>
          <w:noProof/>
        </w:rPr>
        <w:t>: p. -.</w:t>
      </w:r>
    </w:p>
    <w:p w14:paraId="5B0D8DFC" w14:textId="77777777" w:rsidR="00E66C84" w:rsidRPr="00E66C84" w:rsidRDefault="00E66C84" w:rsidP="00E66C84">
      <w:pPr>
        <w:pStyle w:val="EndNoteBibliography"/>
        <w:spacing w:after="0"/>
        <w:ind w:left="720" w:hanging="720"/>
        <w:rPr>
          <w:noProof/>
        </w:rPr>
      </w:pPr>
      <w:r w:rsidRPr="00E66C84">
        <w:rPr>
          <w:noProof/>
        </w:rPr>
        <w:t>3.</w:t>
      </w:r>
      <w:r w:rsidRPr="00E66C84">
        <w:rPr>
          <w:noProof/>
        </w:rPr>
        <w:tab/>
        <w:t xml:space="preserve">Misra, B.B. and J.J.J. van der Hooft, </w:t>
      </w:r>
      <w:r w:rsidRPr="00E66C84">
        <w:rPr>
          <w:i/>
          <w:noProof/>
        </w:rPr>
        <w:t>Updates in metabolomics tools and resources: 2014–2015.</w:t>
      </w:r>
      <w:r w:rsidRPr="00E66C84">
        <w:rPr>
          <w:noProof/>
        </w:rPr>
        <w:t xml:space="preserve"> ELECTROPHORESIS, 2016. </w:t>
      </w:r>
      <w:r w:rsidRPr="00E66C84">
        <w:rPr>
          <w:b/>
          <w:noProof/>
        </w:rPr>
        <w:t>37</w:t>
      </w:r>
      <w:r w:rsidRPr="00E66C84">
        <w:rPr>
          <w:noProof/>
        </w:rPr>
        <w:t>(1): p. 86-110.</w:t>
      </w:r>
    </w:p>
    <w:p w14:paraId="2C029825" w14:textId="77777777" w:rsidR="00E66C84" w:rsidRPr="00E66C84" w:rsidRDefault="00E66C84" w:rsidP="00E66C84">
      <w:pPr>
        <w:pStyle w:val="EndNoteBibliography"/>
        <w:spacing w:after="0"/>
        <w:ind w:left="720" w:hanging="720"/>
        <w:rPr>
          <w:noProof/>
        </w:rPr>
      </w:pPr>
      <w:r w:rsidRPr="00E66C84">
        <w:rPr>
          <w:noProof/>
        </w:rPr>
        <w:t>4.</w:t>
      </w:r>
      <w:r w:rsidRPr="00E66C84">
        <w:rPr>
          <w:noProof/>
        </w:rPr>
        <w:tab/>
        <w:t xml:space="preserve">Hufsky, F., K. Scheubert, and S. Böcker, </w:t>
      </w:r>
      <w:r w:rsidRPr="00E66C84">
        <w:rPr>
          <w:i/>
          <w:noProof/>
        </w:rPr>
        <w:t>Computational mass spectrometry for small-molecule fragmentation.</w:t>
      </w:r>
      <w:r w:rsidRPr="00E66C84">
        <w:rPr>
          <w:noProof/>
        </w:rPr>
        <w:t xml:space="preserve"> TrAC Trends in Analytical Chemistry, 2014. </w:t>
      </w:r>
      <w:r w:rsidRPr="00E66C84">
        <w:rPr>
          <w:b/>
          <w:noProof/>
        </w:rPr>
        <w:t>53</w:t>
      </w:r>
      <w:r w:rsidRPr="00E66C84">
        <w:rPr>
          <w:noProof/>
        </w:rPr>
        <w:t>(0): p. 41-48.</w:t>
      </w:r>
    </w:p>
    <w:p w14:paraId="5213A814" w14:textId="77777777" w:rsidR="00E66C84" w:rsidRPr="00E66C84" w:rsidRDefault="00E66C84" w:rsidP="00E66C84">
      <w:pPr>
        <w:pStyle w:val="EndNoteBibliography"/>
        <w:spacing w:after="0"/>
        <w:ind w:left="720" w:hanging="720"/>
        <w:rPr>
          <w:noProof/>
        </w:rPr>
      </w:pPr>
      <w:r w:rsidRPr="00E66C84">
        <w:rPr>
          <w:noProof/>
        </w:rPr>
        <w:t>5.</w:t>
      </w:r>
      <w:r w:rsidRPr="00E66C84">
        <w:rPr>
          <w:noProof/>
        </w:rPr>
        <w:tab/>
        <w:t xml:space="preserve">Dührkop, K., et al., </w:t>
      </w:r>
      <w:r w:rsidRPr="00E66C84">
        <w:rPr>
          <w:i/>
          <w:noProof/>
        </w:rPr>
        <w:t>Searching molecular structure databases with tandem mass spectra using CSI:FingerID.</w:t>
      </w:r>
      <w:r w:rsidRPr="00E66C84">
        <w:rPr>
          <w:noProof/>
        </w:rPr>
        <w:t xml:space="preserve"> Proceedings of the National Academy of Sciences, 2015. </w:t>
      </w:r>
      <w:r w:rsidRPr="00E66C84">
        <w:rPr>
          <w:b/>
          <w:noProof/>
        </w:rPr>
        <w:t>112</w:t>
      </w:r>
      <w:r w:rsidRPr="00E66C84">
        <w:rPr>
          <w:noProof/>
        </w:rPr>
        <w:t>(41): p. 12580-12585.</w:t>
      </w:r>
    </w:p>
    <w:p w14:paraId="16D2F6BC" w14:textId="77777777" w:rsidR="00E66C84" w:rsidRPr="00E66C84" w:rsidRDefault="00E66C84" w:rsidP="00E66C84">
      <w:pPr>
        <w:pStyle w:val="EndNoteBibliography"/>
        <w:spacing w:after="0"/>
        <w:ind w:left="720" w:hanging="720"/>
        <w:rPr>
          <w:noProof/>
        </w:rPr>
      </w:pPr>
      <w:r w:rsidRPr="00E66C84">
        <w:rPr>
          <w:noProof/>
        </w:rPr>
        <w:t>6.</w:t>
      </w:r>
      <w:r w:rsidRPr="00E66C84">
        <w:rPr>
          <w:noProof/>
        </w:rPr>
        <w:tab/>
        <w:t xml:space="preserve">Ridder, L., et al., </w:t>
      </w:r>
      <w:r w:rsidRPr="00E66C84">
        <w:rPr>
          <w:i/>
          <w:noProof/>
        </w:rPr>
        <w:t>Automatic Chemical Structure Annotation of an LC–MSn Based Metabolic Profile from Green Tea.</w:t>
      </w:r>
      <w:r w:rsidRPr="00E66C84">
        <w:rPr>
          <w:noProof/>
        </w:rPr>
        <w:t xml:space="preserve"> Anal. Chem., 2013. </w:t>
      </w:r>
      <w:r w:rsidRPr="00E66C84">
        <w:rPr>
          <w:b/>
          <w:noProof/>
        </w:rPr>
        <w:t>85</w:t>
      </w:r>
      <w:r w:rsidRPr="00E66C84">
        <w:rPr>
          <w:noProof/>
        </w:rPr>
        <w:t>(12): p. 6033-6040.</w:t>
      </w:r>
    </w:p>
    <w:p w14:paraId="2D495871" w14:textId="77777777" w:rsidR="00E66C84" w:rsidRPr="00E66C84" w:rsidRDefault="00E66C84" w:rsidP="00E66C84">
      <w:pPr>
        <w:pStyle w:val="EndNoteBibliography"/>
        <w:spacing w:after="0"/>
        <w:ind w:left="720" w:hanging="720"/>
        <w:rPr>
          <w:noProof/>
        </w:rPr>
      </w:pPr>
      <w:r w:rsidRPr="00E66C84">
        <w:rPr>
          <w:noProof/>
        </w:rPr>
        <w:t>7.</w:t>
      </w:r>
      <w:r w:rsidRPr="00E66C84">
        <w:rPr>
          <w:noProof/>
        </w:rPr>
        <w:tab/>
        <w:t xml:space="preserve">Horai, H., et al., </w:t>
      </w:r>
      <w:r w:rsidRPr="00E66C84">
        <w:rPr>
          <w:i/>
          <w:noProof/>
        </w:rPr>
        <w:t>MassBank: A public repository for sharing mass spectral data for life sciences.</w:t>
      </w:r>
      <w:r w:rsidRPr="00E66C84">
        <w:rPr>
          <w:noProof/>
        </w:rPr>
        <w:t xml:space="preserve"> Journal of Mass Spectrometry, 2010. </w:t>
      </w:r>
      <w:r w:rsidRPr="00E66C84">
        <w:rPr>
          <w:b/>
          <w:noProof/>
        </w:rPr>
        <w:t>45</w:t>
      </w:r>
      <w:r w:rsidRPr="00E66C84">
        <w:rPr>
          <w:noProof/>
        </w:rPr>
        <w:t>(7): p. 703-714.</w:t>
      </w:r>
    </w:p>
    <w:p w14:paraId="3D9AB85D" w14:textId="77777777" w:rsidR="00E66C84" w:rsidRPr="00E66C84" w:rsidRDefault="00E66C84" w:rsidP="00E66C84">
      <w:pPr>
        <w:pStyle w:val="EndNoteBibliography"/>
        <w:spacing w:after="0"/>
        <w:ind w:left="720" w:hanging="720"/>
        <w:rPr>
          <w:noProof/>
        </w:rPr>
      </w:pPr>
      <w:r w:rsidRPr="00E66C84">
        <w:rPr>
          <w:noProof/>
        </w:rPr>
        <w:t>8.</w:t>
      </w:r>
      <w:r w:rsidRPr="00E66C84">
        <w:rPr>
          <w:noProof/>
        </w:rPr>
        <w:tab/>
        <w:t xml:space="preserve">Wishart, D.S., et al., </w:t>
      </w:r>
      <w:r w:rsidRPr="00E66C84">
        <w:rPr>
          <w:i/>
          <w:noProof/>
        </w:rPr>
        <w:t>HMDB 3.0—The Human Metabolome Database in 2013.</w:t>
      </w:r>
      <w:r w:rsidRPr="00E66C84">
        <w:rPr>
          <w:noProof/>
        </w:rPr>
        <w:t xml:space="preserve"> Nucleic Acids Res., 2013. </w:t>
      </w:r>
      <w:r w:rsidRPr="00E66C84">
        <w:rPr>
          <w:b/>
          <w:noProof/>
        </w:rPr>
        <w:t>41</w:t>
      </w:r>
      <w:r w:rsidRPr="00E66C84">
        <w:rPr>
          <w:noProof/>
        </w:rPr>
        <w:t>(D1): p. D801-D807.</w:t>
      </w:r>
    </w:p>
    <w:p w14:paraId="1B9A70A6" w14:textId="77777777" w:rsidR="00E66C84" w:rsidRPr="00E66C84" w:rsidRDefault="00E66C84" w:rsidP="00E66C84">
      <w:pPr>
        <w:pStyle w:val="EndNoteBibliography"/>
        <w:spacing w:after="0"/>
        <w:ind w:left="720" w:hanging="720"/>
        <w:rPr>
          <w:noProof/>
        </w:rPr>
      </w:pPr>
      <w:r w:rsidRPr="00E66C84">
        <w:rPr>
          <w:noProof/>
        </w:rPr>
        <w:t>9.</w:t>
      </w:r>
      <w:r w:rsidRPr="00E66C84">
        <w:rPr>
          <w:noProof/>
        </w:rPr>
        <w:tab/>
        <w:t xml:space="preserve">Jeffryes, J., et al., </w:t>
      </w:r>
      <w:r w:rsidRPr="00E66C84">
        <w:rPr>
          <w:i/>
          <w:noProof/>
        </w:rPr>
        <w:t>MINEs: open access databases of computationally predicted enzyme promiscuity products for untargeted metabolomics.</w:t>
      </w:r>
      <w:r w:rsidRPr="00E66C84">
        <w:rPr>
          <w:noProof/>
        </w:rPr>
        <w:t xml:space="preserve"> Journal of Cheminformatics, 2015. </w:t>
      </w:r>
      <w:r w:rsidRPr="00E66C84">
        <w:rPr>
          <w:b/>
          <w:noProof/>
        </w:rPr>
        <w:t>7</w:t>
      </w:r>
      <w:r w:rsidRPr="00E66C84">
        <w:rPr>
          <w:noProof/>
        </w:rPr>
        <w:t>(1): p. 1-8.</w:t>
      </w:r>
    </w:p>
    <w:p w14:paraId="11B5F9A7" w14:textId="77777777" w:rsidR="00E66C84" w:rsidRPr="00E66C84" w:rsidRDefault="00E66C84" w:rsidP="00E66C84">
      <w:pPr>
        <w:pStyle w:val="EndNoteBibliography"/>
        <w:spacing w:after="0"/>
        <w:ind w:left="720" w:hanging="720"/>
        <w:rPr>
          <w:noProof/>
        </w:rPr>
      </w:pPr>
      <w:r w:rsidRPr="00E66C84">
        <w:rPr>
          <w:noProof/>
        </w:rPr>
        <w:t>10.</w:t>
      </w:r>
      <w:r w:rsidRPr="00E66C84">
        <w:rPr>
          <w:noProof/>
        </w:rPr>
        <w:tab/>
        <w:t xml:space="preserve">Ridder, L., et al., </w:t>
      </w:r>
      <w:r w:rsidRPr="00E66C84">
        <w:rPr>
          <w:i/>
          <w:noProof/>
        </w:rPr>
        <w:t>In Silico Prediction and Automatic LC–MSn Annotation of Green Tea Metabolites in Urine.</w:t>
      </w:r>
      <w:r w:rsidRPr="00E66C84">
        <w:rPr>
          <w:noProof/>
        </w:rPr>
        <w:t xml:space="preserve"> Analytical Chemistry, 2014. </w:t>
      </w:r>
      <w:r w:rsidRPr="00E66C84">
        <w:rPr>
          <w:b/>
          <w:noProof/>
        </w:rPr>
        <w:t>86</w:t>
      </w:r>
      <w:r w:rsidRPr="00E66C84">
        <w:rPr>
          <w:noProof/>
        </w:rPr>
        <w:t>(10): p. 4767-4774.</w:t>
      </w:r>
    </w:p>
    <w:p w14:paraId="02F7F48E" w14:textId="77777777" w:rsidR="00E66C84" w:rsidRPr="00E66C84" w:rsidRDefault="00E66C84" w:rsidP="00E66C84">
      <w:pPr>
        <w:pStyle w:val="EndNoteBibliography"/>
        <w:spacing w:after="0"/>
        <w:ind w:left="720" w:hanging="720"/>
        <w:rPr>
          <w:noProof/>
        </w:rPr>
      </w:pPr>
      <w:r w:rsidRPr="00E66C84">
        <w:rPr>
          <w:noProof/>
        </w:rPr>
        <w:lastRenderedPageBreak/>
        <w:t>11.</w:t>
      </w:r>
      <w:r w:rsidRPr="00E66C84">
        <w:rPr>
          <w:noProof/>
        </w:rPr>
        <w:tab/>
        <w:t xml:space="preserve">Allen, F., R. Greiner, and D. Wishart, </w:t>
      </w:r>
      <w:r w:rsidRPr="00E66C84">
        <w:rPr>
          <w:i/>
          <w:noProof/>
        </w:rPr>
        <w:t>Competitive fragmentation modeling of ESI-MS/MS spectra for putative metabolite identification.</w:t>
      </w:r>
      <w:r w:rsidRPr="00E66C84">
        <w:rPr>
          <w:noProof/>
        </w:rPr>
        <w:t xml:space="preserve"> Metabolomics, 2015. </w:t>
      </w:r>
      <w:r w:rsidRPr="00E66C84">
        <w:rPr>
          <w:b/>
          <w:noProof/>
        </w:rPr>
        <w:t>11</w:t>
      </w:r>
      <w:r w:rsidRPr="00E66C84">
        <w:rPr>
          <w:noProof/>
        </w:rPr>
        <w:t>(1): p. 98-110.</w:t>
      </w:r>
    </w:p>
    <w:p w14:paraId="6E657E0C" w14:textId="77777777" w:rsidR="00E66C84" w:rsidRPr="00E66C84" w:rsidRDefault="00E66C84" w:rsidP="00E66C84">
      <w:pPr>
        <w:pStyle w:val="EndNoteBibliography"/>
        <w:spacing w:after="0"/>
        <w:ind w:left="720" w:hanging="720"/>
        <w:rPr>
          <w:noProof/>
        </w:rPr>
      </w:pPr>
      <w:r w:rsidRPr="00E66C84">
        <w:rPr>
          <w:noProof/>
        </w:rPr>
        <w:t>12.</w:t>
      </w:r>
      <w:r w:rsidRPr="00E66C84">
        <w:rPr>
          <w:noProof/>
        </w:rPr>
        <w:tab/>
        <w:t xml:space="preserve">Garg, N., et al., </w:t>
      </w:r>
      <w:r w:rsidRPr="00E66C84">
        <w:rPr>
          <w:i/>
          <w:noProof/>
        </w:rPr>
        <w:t>Mass spectral similarity for untargeted metabolomics data analysis of complex mixtures.</w:t>
      </w:r>
      <w:r w:rsidRPr="00E66C84">
        <w:rPr>
          <w:noProof/>
        </w:rPr>
        <w:t xml:space="preserve"> International Journal of Mass Spectrometry, 2015. </w:t>
      </w:r>
      <w:r w:rsidRPr="00E66C84">
        <w:rPr>
          <w:b/>
          <w:noProof/>
        </w:rPr>
        <w:t>377</w:t>
      </w:r>
      <w:r w:rsidRPr="00E66C84">
        <w:rPr>
          <w:noProof/>
        </w:rPr>
        <w:t>: p. 719-727.</w:t>
      </w:r>
    </w:p>
    <w:p w14:paraId="2B7F1C98" w14:textId="77777777" w:rsidR="00E66C84" w:rsidRPr="00E66C84" w:rsidRDefault="00E66C84" w:rsidP="00E66C84">
      <w:pPr>
        <w:pStyle w:val="EndNoteBibliography"/>
        <w:spacing w:after="0"/>
        <w:ind w:left="720" w:hanging="720"/>
        <w:rPr>
          <w:noProof/>
        </w:rPr>
      </w:pPr>
      <w:r w:rsidRPr="00E66C84">
        <w:rPr>
          <w:noProof/>
        </w:rPr>
        <w:t>13.</w:t>
      </w:r>
      <w:r w:rsidRPr="00E66C84">
        <w:rPr>
          <w:noProof/>
        </w:rPr>
        <w:tab/>
        <w:t xml:space="preserve">Yang, J.Y., et al., </w:t>
      </w:r>
      <w:r w:rsidRPr="00E66C84">
        <w:rPr>
          <w:i/>
          <w:noProof/>
        </w:rPr>
        <w:t>Molecular Networking as a Dereplication Strategy.</w:t>
      </w:r>
      <w:r w:rsidRPr="00E66C84">
        <w:rPr>
          <w:noProof/>
        </w:rPr>
        <w:t xml:space="preserve"> Journal of Natural Products, 2013. </w:t>
      </w:r>
      <w:r w:rsidRPr="00E66C84">
        <w:rPr>
          <w:b/>
          <w:noProof/>
        </w:rPr>
        <w:t>76</w:t>
      </w:r>
      <w:r w:rsidRPr="00E66C84">
        <w:rPr>
          <w:noProof/>
        </w:rPr>
        <w:t>(9): p. 1686-1699.</w:t>
      </w:r>
    </w:p>
    <w:p w14:paraId="1EF8BCD2" w14:textId="77777777" w:rsidR="00E66C84" w:rsidRPr="00E66C84" w:rsidRDefault="00E66C84" w:rsidP="00E66C84">
      <w:pPr>
        <w:pStyle w:val="EndNoteBibliography"/>
        <w:spacing w:after="0"/>
        <w:ind w:left="720" w:hanging="720"/>
        <w:rPr>
          <w:noProof/>
        </w:rPr>
      </w:pPr>
      <w:r w:rsidRPr="00E66C84">
        <w:rPr>
          <w:noProof/>
        </w:rPr>
        <w:t>14.</w:t>
      </w:r>
      <w:r w:rsidRPr="00E66C84">
        <w:rPr>
          <w:noProof/>
        </w:rPr>
        <w:tab/>
        <w:t xml:space="preserve">Watrous, J., et al., </w:t>
      </w:r>
      <w:r w:rsidRPr="00E66C84">
        <w:rPr>
          <w:i/>
          <w:noProof/>
        </w:rPr>
        <w:t>Mass spectral molecular networking of living microbial colonies.</w:t>
      </w:r>
      <w:r w:rsidRPr="00E66C84">
        <w:rPr>
          <w:noProof/>
        </w:rPr>
        <w:t xml:space="preserve"> Proceedings of the National Academy of Sciences, 2012. </w:t>
      </w:r>
      <w:r w:rsidRPr="00E66C84">
        <w:rPr>
          <w:b/>
          <w:noProof/>
        </w:rPr>
        <w:t>109</w:t>
      </w:r>
      <w:r w:rsidRPr="00E66C84">
        <w:rPr>
          <w:noProof/>
        </w:rPr>
        <w:t>(26): p. E1743–E1752.</w:t>
      </w:r>
    </w:p>
    <w:p w14:paraId="2E8AF84D" w14:textId="77777777" w:rsidR="00E66C84" w:rsidRPr="00E66C84" w:rsidRDefault="00E66C84" w:rsidP="00E66C84">
      <w:pPr>
        <w:pStyle w:val="EndNoteBibliography"/>
        <w:spacing w:after="0"/>
        <w:ind w:left="720" w:hanging="720"/>
        <w:rPr>
          <w:noProof/>
        </w:rPr>
      </w:pPr>
      <w:r w:rsidRPr="00E66C84">
        <w:rPr>
          <w:noProof/>
        </w:rPr>
        <w:t>15.</w:t>
      </w:r>
      <w:r w:rsidRPr="00E66C84">
        <w:rPr>
          <w:noProof/>
        </w:rPr>
        <w:tab/>
        <w:t xml:space="preserve">Nguyen, D.D., et al., </w:t>
      </w:r>
      <w:r w:rsidRPr="00E66C84">
        <w:rPr>
          <w:i/>
          <w:noProof/>
        </w:rPr>
        <w:t>MS/MS networking guided analysis of molecule and gene cluster families.</w:t>
      </w:r>
      <w:r w:rsidRPr="00E66C84">
        <w:rPr>
          <w:noProof/>
        </w:rPr>
        <w:t xml:space="preserve"> Proceedings of the National Academy of Sciences, 2013. </w:t>
      </w:r>
      <w:r w:rsidRPr="00E66C84">
        <w:rPr>
          <w:b/>
          <w:noProof/>
        </w:rPr>
        <w:t>110</w:t>
      </w:r>
      <w:r w:rsidRPr="00E66C84">
        <w:rPr>
          <w:noProof/>
        </w:rPr>
        <w:t>(28): p. E2611-E2620.</w:t>
      </w:r>
    </w:p>
    <w:p w14:paraId="679FD6C7" w14:textId="77777777" w:rsidR="00E66C84" w:rsidRPr="00E66C84" w:rsidRDefault="00E66C84" w:rsidP="00E66C84">
      <w:pPr>
        <w:pStyle w:val="EndNoteBibliography"/>
        <w:spacing w:after="0"/>
        <w:ind w:left="720" w:hanging="720"/>
        <w:rPr>
          <w:noProof/>
        </w:rPr>
      </w:pPr>
      <w:r w:rsidRPr="00E66C84">
        <w:rPr>
          <w:noProof/>
        </w:rPr>
        <w:t>16.</w:t>
      </w:r>
      <w:r w:rsidRPr="00E66C84">
        <w:rPr>
          <w:noProof/>
        </w:rPr>
        <w:tab/>
        <w:t xml:space="preserve">Ma, Y., et al., </w:t>
      </w:r>
      <w:r w:rsidRPr="00E66C84">
        <w:rPr>
          <w:i/>
          <w:noProof/>
        </w:rPr>
        <w:t>MS2Analyzer: A Software for Small Molecule Substructure Annotations from Accurate Tandem Mass Spectra.</w:t>
      </w:r>
      <w:r w:rsidRPr="00E66C84">
        <w:rPr>
          <w:noProof/>
        </w:rPr>
        <w:t xml:space="preserve"> Analytical Chemistry, 2014. </w:t>
      </w:r>
      <w:r w:rsidRPr="00E66C84">
        <w:rPr>
          <w:b/>
          <w:noProof/>
        </w:rPr>
        <w:t>86</w:t>
      </w:r>
      <w:r w:rsidRPr="00E66C84">
        <w:rPr>
          <w:noProof/>
        </w:rPr>
        <w:t>(21): p. 10724-10731.</w:t>
      </w:r>
    </w:p>
    <w:p w14:paraId="5A2F42A3" w14:textId="77777777" w:rsidR="00E66C84" w:rsidRPr="00E66C84" w:rsidRDefault="00E66C84" w:rsidP="00E66C84">
      <w:pPr>
        <w:pStyle w:val="EndNoteBibliography"/>
        <w:spacing w:after="0"/>
        <w:ind w:left="720" w:hanging="720"/>
        <w:rPr>
          <w:noProof/>
        </w:rPr>
      </w:pPr>
      <w:r w:rsidRPr="00E66C84">
        <w:rPr>
          <w:noProof/>
        </w:rPr>
        <w:t>17.</w:t>
      </w:r>
      <w:r w:rsidRPr="00E66C84">
        <w:rPr>
          <w:noProof/>
        </w:rPr>
        <w:tab/>
        <w:t xml:space="preserve">Blei, D.M., A.Y. Ng, and M.I. Jordan, </w:t>
      </w:r>
      <w:r w:rsidRPr="00E66C84">
        <w:rPr>
          <w:i/>
          <w:noProof/>
        </w:rPr>
        <w:t>Latent dirichlet allocation.</w:t>
      </w:r>
      <w:r w:rsidRPr="00E66C84">
        <w:rPr>
          <w:noProof/>
        </w:rPr>
        <w:t xml:space="preserve"> J. Mach. Learn. Res., 2003. </w:t>
      </w:r>
      <w:r w:rsidRPr="00E66C84">
        <w:rPr>
          <w:b/>
          <w:noProof/>
        </w:rPr>
        <w:t>3</w:t>
      </w:r>
      <w:r w:rsidRPr="00E66C84">
        <w:rPr>
          <w:noProof/>
        </w:rPr>
        <w:t>: p. 993-1022.</w:t>
      </w:r>
    </w:p>
    <w:p w14:paraId="4BDAD889" w14:textId="77777777" w:rsidR="00E66C84" w:rsidRPr="00E66C84" w:rsidRDefault="00E66C84" w:rsidP="00E66C84">
      <w:pPr>
        <w:pStyle w:val="EndNoteBibliography"/>
        <w:spacing w:after="0"/>
        <w:ind w:left="720" w:hanging="720"/>
        <w:rPr>
          <w:noProof/>
        </w:rPr>
      </w:pPr>
      <w:r w:rsidRPr="00E66C84">
        <w:rPr>
          <w:noProof/>
        </w:rPr>
        <w:t>18.</w:t>
      </w:r>
      <w:r w:rsidRPr="00E66C84">
        <w:rPr>
          <w:noProof/>
        </w:rPr>
        <w:tab/>
        <w:t xml:space="preserve">Daly, R., et al., </w:t>
      </w:r>
      <w:r w:rsidRPr="00E66C84">
        <w:rPr>
          <w:i/>
          <w:noProof/>
        </w:rPr>
        <w:t>MetAssign: Probabilistic annotation of metabolites from LC–MS data using a Bayesian clustering approach.</w:t>
      </w:r>
      <w:r w:rsidRPr="00E66C84">
        <w:rPr>
          <w:noProof/>
        </w:rPr>
        <w:t xml:space="preserve"> Bioinformatics, 2014.</w:t>
      </w:r>
    </w:p>
    <w:p w14:paraId="319D16DD" w14:textId="77777777" w:rsidR="00E66C84" w:rsidRPr="00E66C84" w:rsidRDefault="00E66C84" w:rsidP="00E66C84">
      <w:pPr>
        <w:pStyle w:val="EndNoteBibliography"/>
        <w:spacing w:after="0"/>
        <w:ind w:left="720" w:hanging="720"/>
        <w:rPr>
          <w:noProof/>
        </w:rPr>
      </w:pPr>
      <w:r w:rsidRPr="00E66C84">
        <w:rPr>
          <w:noProof/>
        </w:rPr>
        <w:t>19.</w:t>
      </w:r>
      <w:r w:rsidRPr="00E66C84">
        <w:rPr>
          <w:noProof/>
        </w:rPr>
        <w:tab/>
        <w:t xml:space="preserve">Tsai, T.-H., et al., </w:t>
      </w:r>
      <w:r w:rsidRPr="00E66C84">
        <w:rPr>
          <w:i/>
          <w:noProof/>
        </w:rPr>
        <w:t>Profile-Based LC-MS Data Alignment--A Bayesian Approach.</w:t>
      </w:r>
      <w:r w:rsidRPr="00E66C84">
        <w:rPr>
          <w:noProof/>
        </w:rPr>
        <w:t xml:space="preserve"> IEEE/ACM Trans. Comput. Biol. Bioinformatics, 2013. </w:t>
      </w:r>
      <w:r w:rsidRPr="00E66C84">
        <w:rPr>
          <w:b/>
          <w:noProof/>
        </w:rPr>
        <w:t>10</w:t>
      </w:r>
      <w:r w:rsidRPr="00E66C84">
        <w:rPr>
          <w:noProof/>
        </w:rPr>
        <w:t>(2): p. 494-503.</w:t>
      </w:r>
    </w:p>
    <w:p w14:paraId="7B2FC6C6" w14:textId="77777777" w:rsidR="00E66C84" w:rsidRPr="00E66C84" w:rsidRDefault="00E66C84" w:rsidP="00E66C84">
      <w:pPr>
        <w:pStyle w:val="EndNoteBibliography"/>
        <w:spacing w:after="0"/>
        <w:ind w:left="720" w:hanging="720"/>
        <w:rPr>
          <w:noProof/>
        </w:rPr>
      </w:pPr>
      <w:r w:rsidRPr="00E66C84">
        <w:rPr>
          <w:noProof/>
        </w:rPr>
        <w:t>20.</w:t>
      </w:r>
      <w:r w:rsidRPr="00E66C84">
        <w:rPr>
          <w:noProof/>
        </w:rPr>
        <w:tab/>
        <w:t xml:space="preserve">Shen, H., et al., </w:t>
      </w:r>
      <w:r w:rsidRPr="00E66C84">
        <w:rPr>
          <w:i/>
          <w:noProof/>
        </w:rPr>
        <w:t>Metabolite identification through multiple kernel learning on fragmentation trees.</w:t>
      </w:r>
      <w:r w:rsidRPr="00E66C84">
        <w:rPr>
          <w:noProof/>
        </w:rPr>
        <w:t xml:space="preserve"> Bioinformatics, 2014. </w:t>
      </w:r>
      <w:r w:rsidRPr="00E66C84">
        <w:rPr>
          <w:b/>
          <w:noProof/>
        </w:rPr>
        <w:t>30</w:t>
      </w:r>
      <w:r w:rsidRPr="00E66C84">
        <w:rPr>
          <w:noProof/>
        </w:rPr>
        <w:t>(12): p. i157-i164.</w:t>
      </w:r>
    </w:p>
    <w:p w14:paraId="6E551C81" w14:textId="77777777" w:rsidR="00E66C84" w:rsidRPr="00E66C84" w:rsidRDefault="00E66C84" w:rsidP="00E66C84">
      <w:pPr>
        <w:pStyle w:val="EndNoteBibliography"/>
        <w:spacing w:after="0"/>
        <w:ind w:left="720" w:hanging="720"/>
        <w:rPr>
          <w:noProof/>
        </w:rPr>
      </w:pPr>
      <w:r w:rsidRPr="00E66C84">
        <w:rPr>
          <w:noProof/>
        </w:rPr>
        <w:t>21.</w:t>
      </w:r>
      <w:r w:rsidRPr="00E66C84">
        <w:rPr>
          <w:noProof/>
        </w:rPr>
        <w:tab/>
        <w:t xml:space="preserve">Woldegebriel, M. and G. Vivó-Truyols, </w:t>
      </w:r>
      <w:r w:rsidRPr="00E66C84">
        <w:rPr>
          <w:i/>
          <w:noProof/>
        </w:rPr>
        <w:t>Probabilistic Model for Untargeted Peak Detection in LC–MS Using Bayesian Statistics.</w:t>
      </w:r>
      <w:r w:rsidRPr="00E66C84">
        <w:rPr>
          <w:noProof/>
        </w:rPr>
        <w:t xml:space="preserve"> Analytical Chemistry, 2015.</w:t>
      </w:r>
    </w:p>
    <w:p w14:paraId="191CC6B1" w14:textId="77777777" w:rsidR="00E66C84" w:rsidRPr="00E66C84" w:rsidRDefault="00E66C84" w:rsidP="00E66C84">
      <w:pPr>
        <w:pStyle w:val="EndNoteBibliography"/>
        <w:spacing w:after="0"/>
        <w:ind w:left="720" w:hanging="720"/>
        <w:rPr>
          <w:noProof/>
        </w:rPr>
      </w:pPr>
      <w:r w:rsidRPr="00E66C84">
        <w:rPr>
          <w:noProof/>
        </w:rPr>
        <w:t>22.</w:t>
      </w:r>
      <w:r w:rsidRPr="00E66C84">
        <w:rPr>
          <w:noProof/>
        </w:rPr>
        <w:tab/>
        <w:t xml:space="preserve">Wiczling, P., Ł. Kubik, and R. Kaliszan, </w:t>
      </w:r>
      <w:r w:rsidRPr="00E66C84">
        <w:rPr>
          <w:i/>
          <w:noProof/>
        </w:rPr>
        <w:t>Maximum A Posteriori Bayesian Estimation of Chromatographic Parameters by Limited Number of Experiments.</w:t>
      </w:r>
      <w:r w:rsidRPr="00E66C84">
        <w:rPr>
          <w:noProof/>
        </w:rPr>
        <w:t xml:space="preserve"> Analytical Chemistry, 2015. </w:t>
      </w:r>
      <w:r w:rsidRPr="00E66C84">
        <w:rPr>
          <w:b/>
          <w:noProof/>
        </w:rPr>
        <w:t>87</w:t>
      </w:r>
      <w:r w:rsidRPr="00E66C84">
        <w:rPr>
          <w:noProof/>
        </w:rPr>
        <w:t>(14): p. 7241-7249.</w:t>
      </w:r>
    </w:p>
    <w:p w14:paraId="70F1528F" w14:textId="77777777" w:rsidR="00E66C84" w:rsidRPr="00E66C84" w:rsidRDefault="00E66C84" w:rsidP="00E66C84">
      <w:pPr>
        <w:pStyle w:val="EndNoteBibliography"/>
        <w:spacing w:after="0"/>
        <w:ind w:left="720" w:hanging="720"/>
        <w:rPr>
          <w:noProof/>
        </w:rPr>
      </w:pPr>
      <w:r w:rsidRPr="00E66C84">
        <w:rPr>
          <w:noProof/>
        </w:rPr>
        <w:t>23.</w:t>
      </w:r>
      <w:r w:rsidRPr="00E66C84">
        <w:rPr>
          <w:noProof/>
        </w:rPr>
        <w:tab/>
        <w:t xml:space="preserve">Xin, C., et al. </w:t>
      </w:r>
      <w:r w:rsidRPr="00E66C84">
        <w:rPr>
          <w:i/>
          <w:noProof/>
        </w:rPr>
        <w:t>Probabilistic topic modeling for genomic data interpretation</w:t>
      </w:r>
      <w:r w:rsidRPr="00E66C84">
        <w:rPr>
          <w:noProof/>
        </w:rPr>
        <w:t xml:space="preserve">. in </w:t>
      </w:r>
      <w:r w:rsidRPr="00E66C84">
        <w:rPr>
          <w:i/>
          <w:noProof/>
        </w:rPr>
        <w:t>Bioinformatics and Biomedicine (BIBM), 2010 IEEE International Conference on</w:t>
      </w:r>
      <w:r w:rsidRPr="00E66C84">
        <w:rPr>
          <w:noProof/>
        </w:rPr>
        <w:t>. 2010.</w:t>
      </w:r>
    </w:p>
    <w:p w14:paraId="4A519FE8" w14:textId="77777777" w:rsidR="00E66C84" w:rsidRPr="00E66C84" w:rsidRDefault="00E66C84" w:rsidP="00E66C84">
      <w:pPr>
        <w:pStyle w:val="EndNoteBibliography"/>
        <w:spacing w:after="0"/>
        <w:ind w:left="720" w:hanging="720"/>
        <w:rPr>
          <w:noProof/>
        </w:rPr>
      </w:pPr>
      <w:r w:rsidRPr="00E66C84">
        <w:rPr>
          <w:noProof/>
        </w:rPr>
        <w:t>24.</w:t>
      </w:r>
      <w:r w:rsidRPr="00E66C84">
        <w:rPr>
          <w:noProof/>
        </w:rPr>
        <w:tab/>
        <w:t xml:space="preserve">Zhang, R., et al., </w:t>
      </w:r>
      <w:r w:rsidRPr="00E66C84">
        <w:rPr>
          <w:i/>
          <w:noProof/>
        </w:rPr>
        <w:t>Exploiting topic modeling to boost metagenomic reads binning.</w:t>
      </w:r>
      <w:r w:rsidRPr="00E66C84">
        <w:rPr>
          <w:noProof/>
        </w:rPr>
        <w:t xml:space="preserve"> BMC Bioinformatics, 2015. </w:t>
      </w:r>
      <w:r w:rsidRPr="00E66C84">
        <w:rPr>
          <w:b/>
          <w:noProof/>
        </w:rPr>
        <w:t>16</w:t>
      </w:r>
      <w:r w:rsidRPr="00E66C84">
        <w:rPr>
          <w:noProof/>
        </w:rPr>
        <w:t>(Suppl 5): p. S2.</w:t>
      </w:r>
    </w:p>
    <w:p w14:paraId="4BEB812E" w14:textId="77777777" w:rsidR="00E66C84" w:rsidRPr="00E66C84" w:rsidRDefault="00E66C84" w:rsidP="00E66C84">
      <w:pPr>
        <w:pStyle w:val="EndNoteBibliography"/>
        <w:spacing w:after="0"/>
        <w:ind w:left="720" w:hanging="720"/>
        <w:rPr>
          <w:noProof/>
        </w:rPr>
      </w:pPr>
      <w:r w:rsidRPr="00E66C84">
        <w:rPr>
          <w:noProof/>
        </w:rPr>
        <w:t>25.</w:t>
      </w:r>
      <w:r w:rsidRPr="00E66C84">
        <w:rPr>
          <w:noProof/>
        </w:rPr>
        <w:tab/>
        <w:t xml:space="preserve">Rogers, S., et al., </w:t>
      </w:r>
      <w:r w:rsidRPr="00E66C84">
        <w:rPr>
          <w:i/>
          <w:noProof/>
        </w:rPr>
        <w:t>The latent process decomposition of cDNA microarray data sets.</w:t>
      </w:r>
      <w:r w:rsidRPr="00E66C84">
        <w:rPr>
          <w:noProof/>
        </w:rPr>
        <w:t xml:space="preserve"> Computational Biology and Bioinformatics, IEEE/ACM Transactions on, 2005. </w:t>
      </w:r>
      <w:r w:rsidRPr="00E66C84">
        <w:rPr>
          <w:b/>
          <w:noProof/>
        </w:rPr>
        <w:t>2</w:t>
      </w:r>
      <w:r w:rsidRPr="00E66C84">
        <w:rPr>
          <w:noProof/>
        </w:rPr>
        <w:t>(2): p. 143-156.</w:t>
      </w:r>
    </w:p>
    <w:p w14:paraId="47A10E83" w14:textId="77777777" w:rsidR="00E66C84" w:rsidRPr="00E66C84" w:rsidRDefault="00E66C84" w:rsidP="00E66C84">
      <w:pPr>
        <w:pStyle w:val="EndNoteBibliography"/>
        <w:spacing w:after="0"/>
        <w:ind w:left="720" w:hanging="720"/>
        <w:rPr>
          <w:noProof/>
        </w:rPr>
      </w:pPr>
      <w:r w:rsidRPr="00E66C84">
        <w:rPr>
          <w:noProof/>
        </w:rPr>
        <w:t>26.</w:t>
      </w:r>
      <w:r w:rsidRPr="00E66C84">
        <w:rPr>
          <w:noProof/>
        </w:rPr>
        <w:tab/>
        <w:t xml:space="preserve">Liu, B., et al., </w:t>
      </w:r>
      <w:r w:rsidRPr="00E66C84">
        <w:rPr>
          <w:i/>
          <w:noProof/>
        </w:rPr>
        <w:t>Identifying functional miRNA–mRNA regulatory modules with correspondence latent dirichlet allocation.</w:t>
      </w:r>
      <w:r w:rsidRPr="00E66C84">
        <w:rPr>
          <w:noProof/>
        </w:rPr>
        <w:t xml:space="preserve"> Bioinformatics, 2010. </w:t>
      </w:r>
      <w:r w:rsidRPr="00E66C84">
        <w:rPr>
          <w:b/>
          <w:noProof/>
        </w:rPr>
        <w:t>26</w:t>
      </w:r>
      <w:r w:rsidRPr="00E66C84">
        <w:rPr>
          <w:noProof/>
        </w:rPr>
        <w:t>(24): p. 3105-3111.</w:t>
      </w:r>
    </w:p>
    <w:p w14:paraId="5D918AAB" w14:textId="77777777" w:rsidR="00E66C84" w:rsidRPr="00E66C84" w:rsidRDefault="00E66C84" w:rsidP="00E66C84">
      <w:pPr>
        <w:pStyle w:val="EndNoteBibliography"/>
        <w:spacing w:after="0"/>
        <w:ind w:left="720" w:hanging="720"/>
        <w:rPr>
          <w:noProof/>
        </w:rPr>
      </w:pPr>
      <w:r w:rsidRPr="00E66C84">
        <w:rPr>
          <w:noProof/>
        </w:rPr>
        <w:t>27.</w:t>
      </w:r>
      <w:r w:rsidRPr="00E66C84">
        <w:rPr>
          <w:noProof/>
        </w:rPr>
        <w:tab/>
        <w:t xml:space="preserve">Sweeney, D.L., </w:t>
      </w:r>
      <w:r w:rsidRPr="00E66C84">
        <w:rPr>
          <w:i/>
          <w:noProof/>
        </w:rPr>
        <w:t>A Data Structure for Rapid Mass Spectral Searching.</w:t>
      </w:r>
      <w:r w:rsidRPr="00E66C84">
        <w:rPr>
          <w:noProof/>
        </w:rPr>
        <w:t xml:space="preserve"> Mass Spectrometry, 2014. </w:t>
      </w:r>
      <w:r w:rsidRPr="00E66C84">
        <w:rPr>
          <w:b/>
          <w:noProof/>
        </w:rPr>
        <w:t>3</w:t>
      </w:r>
      <w:r w:rsidRPr="00E66C84">
        <w:rPr>
          <w:noProof/>
        </w:rPr>
        <w:t>(Special_Issue_2): p. S0035-S0035.</w:t>
      </w:r>
    </w:p>
    <w:p w14:paraId="30BBF9C0" w14:textId="77777777" w:rsidR="00E66C84" w:rsidRPr="00E66C84" w:rsidRDefault="00E66C84" w:rsidP="00E66C84">
      <w:pPr>
        <w:pStyle w:val="EndNoteBibliography"/>
        <w:spacing w:after="0"/>
        <w:ind w:left="720" w:hanging="720"/>
        <w:rPr>
          <w:noProof/>
        </w:rPr>
      </w:pPr>
      <w:r w:rsidRPr="00E66C84">
        <w:rPr>
          <w:noProof/>
        </w:rPr>
        <w:t>28.</w:t>
      </w:r>
      <w:r w:rsidRPr="00E66C84">
        <w:rPr>
          <w:noProof/>
        </w:rPr>
        <w:tab/>
        <w:t xml:space="preserve">Scott, D.R., </w:t>
      </w:r>
      <w:r w:rsidRPr="00E66C84">
        <w:rPr>
          <w:i/>
          <w:noProof/>
        </w:rPr>
        <w:t>Pattern recognition/expert system for identification of toxic compounds from low resolution mass spectra.</w:t>
      </w:r>
      <w:r w:rsidRPr="00E66C84">
        <w:rPr>
          <w:noProof/>
        </w:rPr>
        <w:t xml:space="preserve"> Chemometrics and Intelligent Laboratory Systems, 1994. </w:t>
      </w:r>
      <w:r w:rsidRPr="00E66C84">
        <w:rPr>
          <w:b/>
          <w:noProof/>
        </w:rPr>
        <w:t>23</w:t>
      </w:r>
      <w:r w:rsidRPr="00E66C84">
        <w:rPr>
          <w:noProof/>
        </w:rPr>
        <w:t>(2): p. 351-364.</w:t>
      </w:r>
    </w:p>
    <w:p w14:paraId="61334AF6" w14:textId="77777777" w:rsidR="00E66C84" w:rsidRPr="00E66C84" w:rsidRDefault="00E66C84" w:rsidP="00E66C84">
      <w:pPr>
        <w:pStyle w:val="EndNoteBibliography"/>
        <w:spacing w:after="0"/>
        <w:ind w:left="720" w:hanging="720"/>
        <w:rPr>
          <w:noProof/>
        </w:rPr>
      </w:pPr>
      <w:r w:rsidRPr="00E66C84">
        <w:rPr>
          <w:noProof/>
        </w:rPr>
        <w:t>29.</w:t>
      </w:r>
      <w:r w:rsidRPr="00E66C84">
        <w:rPr>
          <w:noProof/>
        </w:rPr>
        <w:tab/>
        <w:t xml:space="preserve">Hummel, J., et al., </w:t>
      </w:r>
      <w:r w:rsidRPr="00E66C84">
        <w:rPr>
          <w:i/>
          <w:noProof/>
        </w:rPr>
        <w:t>Decision tree supported substructure prediction of metabolites from GC-MS profiles.</w:t>
      </w:r>
      <w:r w:rsidRPr="00E66C84">
        <w:rPr>
          <w:noProof/>
        </w:rPr>
        <w:t xml:space="preserve"> Metabolomics, 2010. </w:t>
      </w:r>
      <w:r w:rsidRPr="00E66C84">
        <w:rPr>
          <w:b/>
          <w:noProof/>
        </w:rPr>
        <w:t>6</w:t>
      </w:r>
      <w:r w:rsidRPr="00E66C84">
        <w:rPr>
          <w:noProof/>
        </w:rPr>
        <w:t>(2): p. 322-333.</w:t>
      </w:r>
    </w:p>
    <w:p w14:paraId="3A013E31" w14:textId="77777777" w:rsidR="00E66C84" w:rsidRPr="00E66C84" w:rsidRDefault="00E66C84" w:rsidP="00E66C84">
      <w:pPr>
        <w:pStyle w:val="EndNoteBibliography"/>
        <w:spacing w:after="0"/>
        <w:ind w:left="720" w:hanging="720"/>
        <w:rPr>
          <w:noProof/>
        </w:rPr>
      </w:pPr>
      <w:r w:rsidRPr="00E66C84">
        <w:rPr>
          <w:noProof/>
        </w:rPr>
        <w:t>30.</w:t>
      </w:r>
      <w:r w:rsidRPr="00E66C84">
        <w:rPr>
          <w:noProof/>
        </w:rPr>
        <w:tab/>
        <w:t xml:space="preserve">Creek, D.J., et al., </w:t>
      </w:r>
      <w:r w:rsidRPr="00E66C84">
        <w:rPr>
          <w:i/>
          <w:noProof/>
        </w:rPr>
        <w:t>Toward Global Metabolomics Analysis with Hydrophilic Interaction Liquid Chromatography–Mass Spectrometry: Improved Metabolite Identification by Retention Time Prediction.</w:t>
      </w:r>
      <w:r w:rsidRPr="00E66C84">
        <w:rPr>
          <w:noProof/>
        </w:rPr>
        <w:t xml:space="preserve"> Analytical Chemistry, 2011. </w:t>
      </w:r>
      <w:r w:rsidRPr="00E66C84">
        <w:rPr>
          <w:b/>
          <w:noProof/>
        </w:rPr>
        <w:t>83</w:t>
      </w:r>
      <w:r w:rsidRPr="00E66C84">
        <w:rPr>
          <w:noProof/>
        </w:rPr>
        <w:t>(22): p. 8703-8710.</w:t>
      </w:r>
    </w:p>
    <w:p w14:paraId="3BD5F009" w14:textId="77777777" w:rsidR="00E66C84" w:rsidRPr="00E66C84" w:rsidRDefault="00E66C84" w:rsidP="00E66C84">
      <w:pPr>
        <w:pStyle w:val="EndNoteBibliography"/>
        <w:spacing w:after="0"/>
        <w:ind w:left="720" w:hanging="720"/>
        <w:rPr>
          <w:noProof/>
        </w:rPr>
      </w:pPr>
      <w:r w:rsidRPr="00E66C84">
        <w:rPr>
          <w:noProof/>
        </w:rPr>
        <w:t>31.</w:t>
      </w:r>
      <w:r w:rsidRPr="00E66C84">
        <w:rPr>
          <w:noProof/>
        </w:rPr>
        <w:tab/>
        <w:t xml:space="preserve">Smith, C.A., et al., </w:t>
      </w:r>
      <w:r w:rsidRPr="00E66C84">
        <w:rPr>
          <w:i/>
          <w:noProof/>
        </w:rPr>
        <w:t>XCMS:  Processing Mass Spectrometry Data for Metabolite Profiling Using Nonlinear Peak Alignment, Matching, and Identification.</w:t>
      </w:r>
      <w:r w:rsidRPr="00E66C84">
        <w:rPr>
          <w:noProof/>
        </w:rPr>
        <w:t xml:space="preserve"> Analytical Chemistry, 2006. </w:t>
      </w:r>
      <w:r w:rsidRPr="00E66C84">
        <w:rPr>
          <w:b/>
          <w:noProof/>
        </w:rPr>
        <w:t>78</w:t>
      </w:r>
      <w:r w:rsidRPr="00E66C84">
        <w:rPr>
          <w:noProof/>
        </w:rPr>
        <w:t>(3): p. 779-787.</w:t>
      </w:r>
    </w:p>
    <w:p w14:paraId="05E9D263" w14:textId="77777777" w:rsidR="00E66C84" w:rsidRPr="00E66C84" w:rsidRDefault="00E66C84" w:rsidP="00E66C84">
      <w:pPr>
        <w:pStyle w:val="EndNoteBibliography"/>
        <w:spacing w:after="0"/>
        <w:ind w:left="720" w:hanging="720"/>
        <w:rPr>
          <w:noProof/>
        </w:rPr>
      </w:pPr>
      <w:r w:rsidRPr="00E66C84">
        <w:rPr>
          <w:noProof/>
        </w:rPr>
        <w:t>32.</w:t>
      </w:r>
      <w:r w:rsidRPr="00E66C84">
        <w:rPr>
          <w:noProof/>
        </w:rPr>
        <w:tab/>
        <w:t xml:space="preserve">Stravs, M.A., et al., </w:t>
      </w:r>
      <w:r w:rsidRPr="00E66C84">
        <w:rPr>
          <w:i/>
          <w:noProof/>
        </w:rPr>
        <w:t>Automatic recalibration and processing of tandem mass spectra using formula annotation.</w:t>
      </w:r>
      <w:r w:rsidRPr="00E66C84">
        <w:rPr>
          <w:noProof/>
        </w:rPr>
        <w:t xml:space="preserve"> Journal of Mass Spectrometry, 2013. </w:t>
      </w:r>
      <w:r w:rsidRPr="00E66C84">
        <w:rPr>
          <w:b/>
          <w:noProof/>
        </w:rPr>
        <w:t>48</w:t>
      </w:r>
      <w:r w:rsidRPr="00E66C84">
        <w:rPr>
          <w:noProof/>
        </w:rPr>
        <w:t>(1): p. 89-99.</w:t>
      </w:r>
    </w:p>
    <w:p w14:paraId="69F25F66" w14:textId="77777777" w:rsidR="00E66C84" w:rsidRPr="00E66C84" w:rsidRDefault="00E66C84" w:rsidP="00E66C84">
      <w:pPr>
        <w:pStyle w:val="EndNoteBibliography"/>
        <w:spacing w:after="0"/>
        <w:ind w:left="720" w:hanging="720"/>
        <w:rPr>
          <w:noProof/>
        </w:rPr>
      </w:pPr>
      <w:r w:rsidRPr="00E66C84">
        <w:rPr>
          <w:noProof/>
        </w:rPr>
        <w:lastRenderedPageBreak/>
        <w:t>33.</w:t>
      </w:r>
      <w:r w:rsidRPr="00E66C84">
        <w:rPr>
          <w:noProof/>
        </w:rPr>
        <w:tab/>
        <w:t xml:space="preserve">Sievert, C. and K.E. Shirley, </w:t>
      </w:r>
      <w:r w:rsidRPr="00E66C84">
        <w:rPr>
          <w:i/>
          <w:noProof/>
        </w:rPr>
        <w:t>LDAvis: A method for visualizing and interpreting topics.</w:t>
      </w:r>
      <w:r w:rsidRPr="00E66C84">
        <w:rPr>
          <w:noProof/>
        </w:rPr>
        <w:t xml:space="preserve"> Proceedings of the Workshop on Interactive Language Learning, Visualization, and Interfaces, 2014: p. 63-70.</w:t>
      </w:r>
    </w:p>
    <w:p w14:paraId="230D6C97" w14:textId="77777777" w:rsidR="00E66C84" w:rsidRPr="00E66C84" w:rsidRDefault="00E66C84" w:rsidP="00E66C84">
      <w:pPr>
        <w:pStyle w:val="EndNoteBibliography"/>
        <w:spacing w:after="0"/>
        <w:ind w:left="720" w:hanging="720"/>
        <w:rPr>
          <w:noProof/>
        </w:rPr>
      </w:pPr>
      <w:r w:rsidRPr="00E66C84">
        <w:rPr>
          <w:noProof/>
        </w:rPr>
        <w:t>34.</w:t>
      </w:r>
      <w:r w:rsidRPr="00E66C84">
        <w:rPr>
          <w:noProof/>
        </w:rPr>
        <w:tab/>
        <w:t xml:space="preserve">Oliphant, T., </w:t>
      </w:r>
      <w:r w:rsidRPr="00E66C84">
        <w:rPr>
          <w:i/>
          <w:noProof/>
        </w:rPr>
        <w:t>Numba python bytecode to LLVM translator.</w:t>
      </w:r>
      <w:r w:rsidRPr="00E66C84">
        <w:rPr>
          <w:noProof/>
        </w:rPr>
        <w:t xml:space="preserve"> Proceedings of the Python for Scientific Computing Conference (SciPy), 2012.</w:t>
      </w:r>
    </w:p>
    <w:p w14:paraId="3B86D231" w14:textId="77777777" w:rsidR="00E66C84" w:rsidRPr="00E66C84" w:rsidRDefault="00E66C84" w:rsidP="00E66C84">
      <w:pPr>
        <w:pStyle w:val="EndNoteBibliography"/>
        <w:spacing w:after="0"/>
        <w:ind w:left="720" w:hanging="720"/>
        <w:rPr>
          <w:noProof/>
        </w:rPr>
      </w:pPr>
      <w:r w:rsidRPr="00E66C84">
        <w:rPr>
          <w:noProof/>
        </w:rPr>
        <w:t>35.</w:t>
      </w:r>
      <w:r w:rsidRPr="00E66C84">
        <w:rPr>
          <w:noProof/>
        </w:rPr>
        <w:tab/>
        <w:t xml:space="preserve">Griffiths, T.L. and M. Steyvers, </w:t>
      </w:r>
      <w:r w:rsidRPr="00E66C84">
        <w:rPr>
          <w:i/>
          <w:noProof/>
        </w:rPr>
        <w:t>Finding scientific topics.</w:t>
      </w:r>
      <w:r w:rsidRPr="00E66C84">
        <w:rPr>
          <w:noProof/>
        </w:rPr>
        <w:t xml:space="preserve"> Proceedings of the National Academy of Sciences, 2004. </w:t>
      </w:r>
      <w:r w:rsidRPr="00E66C84">
        <w:rPr>
          <w:b/>
          <w:noProof/>
        </w:rPr>
        <w:t>101</w:t>
      </w:r>
      <w:r w:rsidRPr="00E66C84">
        <w:rPr>
          <w:noProof/>
        </w:rPr>
        <w:t>(suppl 1): p. 5228-5235.</w:t>
      </w:r>
    </w:p>
    <w:p w14:paraId="4477E6A8" w14:textId="77777777" w:rsidR="00E66C84" w:rsidRPr="00E66C84" w:rsidRDefault="00E66C84" w:rsidP="00E66C84">
      <w:pPr>
        <w:pStyle w:val="EndNoteBibliography"/>
        <w:spacing w:after="0"/>
        <w:ind w:left="720" w:hanging="720"/>
        <w:rPr>
          <w:noProof/>
        </w:rPr>
      </w:pPr>
      <w:r w:rsidRPr="00E66C84">
        <w:rPr>
          <w:noProof/>
        </w:rPr>
        <w:t>36.</w:t>
      </w:r>
      <w:r w:rsidRPr="00E66C84">
        <w:rPr>
          <w:noProof/>
        </w:rPr>
        <w:tab/>
        <w:t xml:space="preserve">Kind, T. and O. Fiehn, </w:t>
      </w:r>
      <w:r w:rsidRPr="00E66C84">
        <w:rPr>
          <w:i/>
          <w:noProof/>
        </w:rPr>
        <w:t>Seven Golden Rules for heuristic filtering of molecular formulas obtained by accurate mass spectrometry.</w:t>
      </w:r>
      <w:r w:rsidRPr="00E66C84">
        <w:rPr>
          <w:noProof/>
        </w:rPr>
        <w:t xml:space="preserve"> Bmc Bioinf., 2007. </w:t>
      </w:r>
      <w:r w:rsidRPr="00E66C84">
        <w:rPr>
          <w:b/>
          <w:noProof/>
        </w:rPr>
        <w:t>8</w:t>
      </w:r>
      <w:r w:rsidRPr="00E66C84">
        <w:rPr>
          <w:noProof/>
        </w:rPr>
        <w:t>: p. art. no. 105.</w:t>
      </w:r>
    </w:p>
    <w:p w14:paraId="002FA588" w14:textId="77777777" w:rsidR="00E66C84" w:rsidRPr="00E66C84" w:rsidRDefault="00E66C84" w:rsidP="00E66C84">
      <w:pPr>
        <w:pStyle w:val="EndNoteBibliography"/>
        <w:spacing w:after="0"/>
        <w:ind w:left="720" w:hanging="720"/>
        <w:rPr>
          <w:noProof/>
        </w:rPr>
      </w:pPr>
      <w:r w:rsidRPr="00E66C84">
        <w:rPr>
          <w:noProof/>
        </w:rPr>
        <w:t>37.</w:t>
      </w:r>
      <w:r w:rsidRPr="00E66C84">
        <w:rPr>
          <w:noProof/>
        </w:rPr>
        <w:tab/>
        <w:t xml:space="preserve">Bocker, S. and Z. Liptak, </w:t>
      </w:r>
      <w:r w:rsidRPr="00E66C84">
        <w:rPr>
          <w:i/>
          <w:noProof/>
        </w:rPr>
        <w:t>A Fast and Simple Algorithm for the Money Changing Problem.</w:t>
      </w:r>
      <w:r w:rsidRPr="00E66C84">
        <w:rPr>
          <w:noProof/>
        </w:rPr>
        <w:t xml:space="preserve"> Algorithmica, 2007. </w:t>
      </w:r>
      <w:r w:rsidRPr="00E66C84">
        <w:rPr>
          <w:b/>
          <w:noProof/>
        </w:rPr>
        <w:t>48</w:t>
      </w:r>
      <w:r w:rsidRPr="00E66C84">
        <w:rPr>
          <w:noProof/>
        </w:rPr>
        <w:t>(4): p. 413-432.</w:t>
      </w:r>
    </w:p>
    <w:p w14:paraId="7E5C4BA1" w14:textId="77777777" w:rsidR="00E66C84" w:rsidRPr="00E66C84" w:rsidRDefault="00E66C84" w:rsidP="00E66C84">
      <w:pPr>
        <w:pStyle w:val="EndNoteBibliography"/>
        <w:spacing w:after="0"/>
        <w:ind w:left="720" w:hanging="720"/>
        <w:rPr>
          <w:noProof/>
        </w:rPr>
      </w:pPr>
      <w:r w:rsidRPr="00E66C84">
        <w:rPr>
          <w:noProof/>
        </w:rPr>
        <w:t>38.</w:t>
      </w:r>
      <w:r w:rsidRPr="00E66C84">
        <w:rPr>
          <w:noProof/>
        </w:rPr>
        <w:tab/>
        <w:t xml:space="preserve">Böcker, S., et al., </w:t>
      </w:r>
      <w:r w:rsidRPr="00E66C84">
        <w:rPr>
          <w:i/>
          <w:noProof/>
        </w:rPr>
        <w:t>SIRIUS: decomposing isotope patterns for metabolite identification.</w:t>
      </w:r>
      <w:r w:rsidRPr="00E66C84">
        <w:rPr>
          <w:noProof/>
        </w:rPr>
        <w:t xml:space="preserve"> Bioinformatics, 2009. </w:t>
      </w:r>
      <w:r w:rsidRPr="00E66C84">
        <w:rPr>
          <w:b/>
          <w:noProof/>
        </w:rPr>
        <w:t>25</w:t>
      </w:r>
      <w:r w:rsidRPr="00E66C84">
        <w:rPr>
          <w:noProof/>
        </w:rPr>
        <w:t>(2): p. 218-224.</w:t>
      </w:r>
    </w:p>
    <w:p w14:paraId="323D357C" w14:textId="77777777" w:rsidR="00E66C84" w:rsidRPr="00E66C84" w:rsidRDefault="00E66C84" w:rsidP="00E66C84">
      <w:pPr>
        <w:pStyle w:val="EndNoteBibliography"/>
        <w:spacing w:after="0"/>
        <w:ind w:left="720" w:hanging="720"/>
        <w:rPr>
          <w:noProof/>
        </w:rPr>
      </w:pPr>
      <w:r w:rsidRPr="00E66C84">
        <w:rPr>
          <w:noProof/>
        </w:rPr>
        <w:t>39.</w:t>
      </w:r>
      <w:r w:rsidRPr="00E66C84">
        <w:rPr>
          <w:noProof/>
        </w:rPr>
        <w:tab/>
        <w:t xml:space="preserve">Scheltema, R.A., et al., </w:t>
      </w:r>
      <w:r w:rsidRPr="00E66C84">
        <w:rPr>
          <w:i/>
          <w:noProof/>
        </w:rPr>
        <w:t>PeakML/mzMatch: A File Format, Java Library, R Library, and Tool-Chain for Mass Spectrometry Data Analysis.</w:t>
      </w:r>
      <w:r w:rsidRPr="00E66C84">
        <w:rPr>
          <w:noProof/>
        </w:rPr>
        <w:t xml:space="preserve"> Analytical Chemistry, 2011. </w:t>
      </w:r>
      <w:r w:rsidRPr="00E66C84">
        <w:rPr>
          <w:b/>
          <w:noProof/>
        </w:rPr>
        <w:t>83</w:t>
      </w:r>
      <w:r w:rsidRPr="00E66C84">
        <w:rPr>
          <w:noProof/>
        </w:rPr>
        <w:t>(7): p. 2786-2793.</w:t>
      </w:r>
    </w:p>
    <w:p w14:paraId="4918576F" w14:textId="77777777" w:rsidR="00E66C84" w:rsidRPr="00E66C84" w:rsidRDefault="00E66C84" w:rsidP="00E66C84">
      <w:pPr>
        <w:pStyle w:val="EndNoteBibliography"/>
        <w:ind w:left="720" w:hanging="720"/>
        <w:rPr>
          <w:noProof/>
        </w:rPr>
      </w:pPr>
      <w:r w:rsidRPr="00E66C84">
        <w:rPr>
          <w:noProof/>
        </w:rPr>
        <w:t>40.</w:t>
      </w:r>
      <w:r w:rsidRPr="00E66C84">
        <w:rPr>
          <w:noProof/>
        </w:rPr>
        <w:tab/>
        <w:t xml:space="preserve">Chang, J., et al., </w:t>
      </w:r>
      <w:r w:rsidRPr="00E66C84">
        <w:rPr>
          <w:i/>
          <w:noProof/>
        </w:rPr>
        <w:t>Reading Tea Leaves: How Humans Interpret Topic Models.</w:t>
      </w:r>
      <w:r w:rsidRPr="00E66C84">
        <w:rPr>
          <w:noProof/>
        </w:rPr>
        <w:t xml:space="preserve"> Neural Information Processing Systems, 2009.</w:t>
      </w:r>
    </w:p>
    <w:p w14:paraId="114A3D24" w14:textId="7139950F" w:rsidR="004614ED" w:rsidRDefault="005033C7" w:rsidP="00CC0764">
      <w:pPr>
        <w:pStyle w:val="EndNoteBibliography"/>
      </w:pPr>
      <w:r>
        <w:fldChar w:fldCharType="end"/>
      </w:r>
    </w:p>
    <w:sectPr w:rsidR="004614ED" w:rsidSect="005033C7">
      <w:pgSz w:w="11906" w:h="16838"/>
      <w:pgMar w:top="1440" w:right="1440" w:bottom="1440" w:left="1440" w:header="0" w:footer="0" w:gutter="0"/>
      <w:cols w:space="720"/>
      <w:formProt w:val="0"/>
      <w:docGrid w:linePitch="240" w:charSpace="-204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9" w:author="Simon Rogers" w:date="2016-02-15T20:01:00Z" w:initials="SR">
    <w:p w14:paraId="6096FC9D" w14:textId="353685C2" w:rsidR="00D831C7" w:rsidRDefault="00D831C7">
      <w:pPr>
        <w:pStyle w:val="CommentText"/>
      </w:pPr>
      <w:r>
        <w:rPr>
          <w:rStyle w:val="CommentReference"/>
        </w:rPr>
        <w:annotationRef/>
      </w:r>
      <w:r>
        <w:t>Need to add massbank stats here too</w:t>
      </w:r>
    </w:p>
  </w:comment>
  <w:comment w:id="42" w:author="Simon Rogers" w:date="2016-02-11T21:01:00Z" w:initials="SR">
    <w:p w14:paraId="797B89BF" w14:textId="07A1B503" w:rsidR="00C77960" w:rsidRDefault="00C77960">
      <w:pPr>
        <w:pStyle w:val="CommentText"/>
      </w:pPr>
      <w:r>
        <w:rPr>
          <w:rStyle w:val="CommentReference"/>
        </w:rPr>
        <w:annotationRef/>
      </w:r>
      <w:r>
        <w:t>We should extract this number – it’ll be much less than 73%...</w:t>
      </w:r>
    </w:p>
  </w:comment>
  <w:comment w:id="43" w:author="Justin van der Hooft" w:date="2016-02-12T11:14:00Z" w:initials="JvdH">
    <w:p w14:paraId="5AE92E3C" w14:textId="77777777" w:rsidR="009A1B56" w:rsidRDefault="004B4D9E">
      <w:pPr>
        <w:pStyle w:val="CommentText"/>
      </w:pPr>
      <w:r>
        <w:rPr>
          <w:rStyle w:val="CommentReference"/>
        </w:rPr>
        <w:annotationRef/>
      </w:r>
      <w:r w:rsidR="009A1B56">
        <w:t xml:space="preserve">Simply quering MassBank and putting a threshold on the hit score will probably give us a low number of hits back (can we automate this?! </w:t>
      </w:r>
      <w:r w:rsidR="009A1B56">
        <w:sym w:font="Wingdings" w:char="F04A"/>
      </w:r>
      <w:r w:rsidR="009A1B56">
        <w:t xml:space="preserve">), but it won’t tell us whether the hits are really relevant (correct in some sense) or not…. </w:t>
      </w:r>
    </w:p>
    <w:p w14:paraId="3C06A76A" w14:textId="4007CDFA" w:rsidR="009A1B56" w:rsidRDefault="004B4D9E">
      <w:pPr>
        <w:pStyle w:val="CommentText"/>
      </w:pPr>
      <w:r>
        <w:t xml:space="preserve">To do this for all metabolites – and then ‘prove’ we are correct would be very time-consuming. </w:t>
      </w:r>
      <w:r w:rsidR="008D7BD9">
        <w:t xml:space="preserve">Based on the </w:t>
      </w:r>
      <w:r w:rsidR="009A1B56">
        <w:t>four</w:t>
      </w:r>
      <w:r w:rsidR="008D7BD9">
        <w:t xml:space="preserve"> Mass2Motifs I </w:t>
      </w:r>
      <w:r w:rsidR="009A1B56">
        <w:t>examined in more detail</w:t>
      </w:r>
      <w:r w:rsidR="008D7BD9">
        <w:t xml:space="preserve">, it would be </w:t>
      </w:r>
      <w:r w:rsidR="009A1B56">
        <w:t>45% (15 out of 33) – without putting a threshold on the hit score – but taking all the best scoring hits of any of the databases and considering something ‘a good hit’ when the substructure is present. Also note that some structural features such as a free COOH group cannot be extracted from spectral databases. Perhaps the latter is something we could add here</w:t>
      </w:r>
      <w:r w:rsidR="00E66C84">
        <w:t xml:space="preserve"> like I indicated now</w:t>
      </w:r>
      <w:r w:rsidR="009A1B56">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096FC9D" w15:done="0"/>
  <w15:commentEx w15:paraId="797B89BF" w15:done="0"/>
  <w15:commentEx w15:paraId="3C06A76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3B9D68" w14:textId="77777777" w:rsidR="00A9679D" w:rsidRDefault="00A9679D">
      <w:pPr>
        <w:spacing w:after="0" w:line="240" w:lineRule="auto"/>
      </w:pPr>
      <w:r>
        <w:separator/>
      </w:r>
    </w:p>
  </w:endnote>
  <w:endnote w:type="continuationSeparator" w:id="0">
    <w:p w14:paraId="441A2CE1" w14:textId="77777777" w:rsidR="00A9679D" w:rsidRDefault="00A96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swiss"/>
    <w:pitch w:val="variable"/>
  </w:font>
  <w:font w:name="Lohit Devanagari">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6ADCC7" w14:textId="77777777" w:rsidR="00A9679D" w:rsidRDefault="00A9679D">
      <w:pPr>
        <w:spacing w:after="0" w:line="240" w:lineRule="auto"/>
      </w:pPr>
      <w:r>
        <w:separator/>
      </w:r>
    </w:p>
  </w:footnote>
  <w:footnote w:type="continuationSeparator" w:id="0">
    <w:p w14:paraId="5AD191FC" w14:textId="77777777" w:rsidR="00A9679D" w:rsidRDefault="00A9679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295FB4"/>
    <w:multiLevelType w:val="hybridMultilevel"/>
    <w:tmpl w:val="3A4A906E"/>
    <w:lvl w:ilvl="0" w:tplc="411054EC">
      <w:numFmt w:val="bullet"/>
      <w:lvlText w:val="-"/>
      <w:lvlJc w:val="left"/>
      <w:pPr>
        <w:ind w:left="720" w:hanging="360"/>
      </w:pPr>
      <w:rPr>
        <w:rFonts w:ascii="Helvetica" w:eastAsiaTheme="minorEastAsia" w:hAnsi="Helvetica" w:cs="Helvetic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7DA73417"/>
    <w:multiLevelType w:val="hybridMultilevel"/>
    <w:tmpl w:val="60B0A2CC"/>
    <w:lvl w:ilvl="0" w:tplc="31643096">
      <w:start w:val="1"/>
      <w:numFmt w:val="bullet"/>
      <w:lvlText w:val="-"/>
      <w:lvlJc w:val="left"/>
      <w:pPr>
        <w:ind w:left="720" w:hanging="360"/>
      </w:pPr>
      <w:rPr>
        <w:rFonts w:ascii="Times New Roman" w:eastAsia="Arial Unicode MS"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imon Rogers">
    <w15:presenceInfo w15:providerId="None" w15:userId="Simon Roger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d09p5xxesz9qestsq5rzzpp5zdtsxz02dr&quot;&gt;LC-MS&lt;record-ids&gt;&lt;item&gt;15&lt;/item&gt;&lt;item&gt;16&lt;/item&gt;&lt;item&gt;620&lt;/item&gt;&lt;item&gt;798&lt;/item&gt;&lt;item&gt;937&lt;/item&gt;&lt;item&gt;965&lt;/item&gt;&lt;item&gt;990&lt;/item&gt;&lt;item&gt;1283&lt;/item&gt;&lt;item&gt;1987&lt;/item&gt;&lt;item&gt;1991&lt;/item&gt;&lt;item&gt;2061&lt;/item&gt;&lt;item&gt;2133&lt;/item&gt;&lt;item&gt;2142&lt;/item&gt;&lt;item&gt;2468&lt;/item&gt;&lt;item&gt;2497&lt;/item&gt;&lt;item&gt;3088&lt;/item&gt;&lt;item&gt;3142&lt;/item&gt;&lt;item&gt;3225&lt;/item&gt;&lt;item&gt;3404&lt;/item&gt;&lt;item&gt;3465&lt;/item&gt;&lt;item&gt;3647&lt;/item&gt;&lt;item&gt;3668&lt;/item&gt;&lt;item&gt;3685&lt;/item&gt;&lt;item&gt;3701&lt;/item&gt;&lt;item&gt;3726&lt;/item&gt;&lt;item&gt;3760&lt;/item&gt;&lt;item&gt;3762&lt;/item&gt;&lt;item&gt;3795&lt;/item&gt;&lt;item&gt;3796&lt;/item&gt;&lt;item&gt;3797&lt;/item&gt;&lt;item&gt;3892&lt;/item&gt;&lt;item&gt;3893&lt;/item&gt;&lt;item&gt;3894&lt;/item&gt;&lt;item&gt;3895&lt;/item&gt;&lt;item&gt;3896&lt;/item&gt;&lt;item&gt;4014&lt;/item&gt;&lt;item&gt;4015&lt;/item&gt;&lt;item&gt;4016&lt;/item&gt;&lt;item&gt;4017&lt;/item&gt;&lt;item&gt;4018&lt;/item&gt;&lt;/record-ids&gt;&lt;/item&gt;&lt;/Libraries&gt;"/>
  </w:docVars>
  <w:rsids>
    <w:rsidRoot w:val="004614ED"/>
    <w:rsid w:val="00001624"/>
    <w:rsid w:val="000047BF"/>
    <w:rsid w:val="00006954"/>
    <w:rsid w:val="00022793"/>
    <w:rsid w:val="000319A7"/>
    <w:rsid w:val="00037A91"/>
    <w:rsid w:val="00047190"/>
    <w:rsid w:val="00053F60"/>
    <w:rsid w:val="00054A17"/>
    <w:rsid w:val="00061D02"/>
    <w:rsid w:val="00075988"/>
    <w:rsid w:val="00092620"/>
    <w:rsid w:val="00093365"/>
    <w:rsid w:val="000A109E"/>
    <w:rsid w:val="000A1772"/>
    <w:rsid w:val="000C0B5A"/>
    <w:rsid w:val="000C244E"/>
    <w:rsid w:val="000D4826"/>
    <w:rsid w:val="000E47B5"/>
    <w:rsid w:val="000F3F93"/>
    <w:rsid w:val="00100E13"/>
    <w:rsid w:val="001268ED"/>
    <w:rsid w:val="00131052"/>
    <w:rsid w:val="0016426C"/>
    <w:rsid w:val="001934D2"/>
    <w:rsid w:val="001978D9"/>
    <w:rsid w:val="001A1C1A"/>
    <w:rsid w:val="001A2C7C"/>
    <w:rsid w:val="001A5B97"/>
    <w:rsid w:val="001B6AE4"/>
    <w:rsid w:val="001C2CF2"/>
    <w:rsid w:val="001C454E"/>
    <w:rsid w:val="001C5BC2"/>
    <w:rsid w:val="001D635D"/>
    <w:rsid w:val="001E588E"/>
    <w:rsid w:val="001E6FE5"/>
    <w:rsid w:val="001E7B83"/>
    <w:rsid w:val="002070A0"/>
    <w:rsid w:val="00210690"/>
    <w:rsid w:val="00210A7F"/>
    <w:rsid w:val="002118C1"/>
    <w:rsid w:val="00225990"/>
    <w:rsid w:val="00227EEA"/>
    <w:rsid w:val="00230118"/>
    <w:rsid w:val="00231E18"/>
    <w:rsid w:val="00236FA8"/>
    <w:rsid w:val="00247CFC"/>
    <w:rsid w:val="00251A4B"/>
    <w:rsid w:val="00255DB3"/>
    <w:rsid w:val="002650C7"/>
    <w:rsid w:val="00276596"/>
    <w:rsid w:val="002818AF"/>
    <w:rsid w:val="00286737"/>
    <w:rsid w:val="002934CB"/>
    <w:rsid w:val="002A47A8"/>
    <w:rsid w:val="002C14E1"/>
    <w:rsid w:val="002C3E9B"/>
    <w:rsid w:val="002D2773"/>
    <w:rsid w:val="002E2181"/>
    <w:rsid w:val="002F3E6C"/>
    <w:rsid w:val="002F536B"/>
    <w:rsid w:val="002F7EC6"/>
    <w:rsid w:val="003011A6"/>
    <w:rsid w:val="00304FEE"/>
    <w:rsid w:val="0030630D"/>
    <w:rsid w:val="00310722"/>
    <w:rsid w:val="00323F07"/>
    <w:rsid w:val="0032513F"/>
    <w:rsid w:val="003324E5"/>
    <w:rsid w:val="00342052"/>
    <w:rsid w:val="00343976"/>
    <w:rsid w:val="003545D7"/>
    <w:rsid w:val="003624DE"/>
    <w:rsid w:val="0037011F"/>
    <w:rsid w:val="00375816"/>
    <w:rsid w:val="00390AD4"/>
    <w:rsid w:val="003A1B98"/>
    <w:rsid w:val="003A27AA"/>
    <w:rsid w:val="003B65B2"/>
    <w:rsid w:val="003B74EE"/>
    <w:rsid w:val="003C2C6E"/>
    <w:rsid w:val="003C2CDC"/>
    <w:rsid w:val="003C75FA"/>
    <w:rsid w:val="003E1465"/>
    <w:rsid w:val="003E6F5F"/>
    <w:rsid w:val="0040417F"/>
    <w:rsid w:val="0040584A"/>
    <w:rsid w:val="0040701E"/>
    <w:rsid w:val="00411404"/>
    <w:rsid w:val="00420C4D"/>
    <w:rsid w:val="00437409"/>
    <w:rsid w:val="00460718"/>
    <w:rsid w:val="004614ED"/>
    <w:rsid w:val="00465163"/>
    <w:rsid w:val="00481528"/>
    <w:rsid w:val="004873EC"/>
    <w:rsid w:val="0049431F"/>
    <w:rsid w:val="004A381F"/>
    <w:rsid w:val="004A3AD7"/>
    <w:rsid w:val="004A7248"/>
    <w:rsid w:val="004B1516"/>
    <w:rsid w:val="004B4D9E"/>
    <w:rsid w:val="004B5959"/>
    <w:rsid w:val="004B619F"/>
    <w:rsid w:val="004C3E9E"/>
    <w:rsid w:val="004D3080"/>
    <w:rsid w:val="004E1A42"/>
    <w:rsid w:val="004F139D"/>
    <w:rsid w:val="004F65D2"/>
    <w:rsid w:val="005033C7"/>
    <w:rsid w:val="0051525A"/>
    <w:rsid w:val="00516C1E"/>
    <w:rsid w:val="00534173"/>
    <w:rsid w:val="00535867"/>
    <w:rsid w:val="0054476F"/>
    <w:rsid w:val="00547E41"/>
    <w:rsid w:val="00557544"/>
    <w:rsid w:val="00561F4D"/>
    <w:rsid w:val="005665E1"/>
    <w:rsid w:val="00567730"/>
    <w:rsid w:val="0058232E"/>
    <w:rsid w:val="00587A98"/>
    <w:rsid w:val="005A3F10"/>
    <w:rsid w:val="005A6A28"/>
    <w:rsid w:val="005C22F2"/>
    <w:rsid w:val="005C783C"/>
    <w:rsid w:val="005D5B3A"/>
    <w:rsid w:val="005D7DDB"/>
    <w:rsid w:val="005F40CA"/>
    <w:rsid w:val="00612AD1"/>
    <w:rsid w:val="006152DB"/>
    <w:rsid w:val="00635273"/>
    <w:rsid w:val="00655FBD"/>
    <w:rsid w:val="00657096"/>
    <w:rsid w:val="00662181"/>
    <w:rsid w:val="00662C8B"/>
    <w:rsid w:val="00666669"/>
    <w:rsid w:val="00666671"/>
    <w:rsid w:val="00666815"/>
    <w:rsid w:val="00670270"/>
    <w:rsid w:val="00671056"/>
    <w:rsid w:val="00671DA5"/>
    <w:rsid w:val="006746DA"/>
    <w:rsid w:val="00690D04"/>
    <w:rsid w:val="00694200"/>
    <w:rsid w:val="00694964"/>
    <w:rsid w:val="006A26FA"/>
    <w:rsid w:val="006A4AF2"/>
    <w:rsid w:val="006B188C"/>
    <w:rsid w:val="006C251A"/>
    <w:rsid w:val="006C539F"/>
    <w:rsid w:val="006C7BB7"/>
    <w:rsid w:val="006D3566"/>
    <w:rsid w:val="006D4829"/>
    <w:rsid w:val="006D7E2C"/>
    <w:rsid w:val="006E0BB2"/>
    <w:rsid w:val="006E65EE"/>
    <w:rsid w:val="006F722F"/>
    <w:rsid w:val="006F725E"/>
    <w:rsid w:val="00743363"/>
    <w:rsid w:val="00743D4D"/>
    <w:rsid w:val="007525C4"/>
    <w:rsid w:val="007561D2"/>
    <w:rsid w:val="0076121E"/>
    <w:rsid w:val="00764C91"/>
    <w:rsid w:val="00770F9C"/>
    <w:rsid w:val="007733FE"/>
    <w:rsid w:val="00776E8D"/>
    <w:rsid w:val="00791A5B"/>
    <w:rsid w:val="007B61B5"/>
    <w:rsid w:val="007B7120"/>
    <w:rsid w:val="007C22E3"/>
    <w:rsid w:val="007D5459"/>
    <w:rsid w:val="007F0ECA"/>
    <w:rsid w:val="008045BF"/>
    <w:rsid w:val="00827E01"/>
    <w:rsid w:val="00832596"/>
    <w:rsid w:val="00850190"/>
    <w:rsid w:val="00854562"/>
    <w:rsid w:val="00857541"/>
    <w:rsid w:val="00857842"/>
    <w:rsid w:val="00861C4A"/>
    <w:rsid w:val="0086730D"/>
    <w:rsid w:val="00867691"/>
    <w:rsid w:val="0087339A"/>
    <w:rsid w:val="00875357"/>
    <w:rsid w:val="008756CA"/>
    <w:rsid w:val="008856CF"/>
    <w:rsid w:val="00886C9E"/>
    <w:rsid w:val="00897D0D"/>
    <w:rsid w:val="008A79A1"/>
    <w:rsid w:val="008B1906"/>
    <w:rsid w:val="008B425F"/>
    <w:rsid w:val="008B7812"/>
    <w:rsid w:val="008C147F"/>
    <w:rsid w:val="008D7BD9"/>
    <w:rsid w:val="008E75EE"/>
    <w:rsid w:val="008F3BF0"/>
    <w:rsid w:val="00910D8A"/>
    <w:rsid w:val="00913126"/>
    <w:rsid w:val="00914775"/>
    <w:rsid w:val="009201AB"/>
    <w:rsid w:val="00923536"/>
    <w:rsid w:val="009248F8"/>
    <w:rsid w:val="00927D29"/>
    <w:rsid w:val="00951877"/>
    <w:rsid w:val="0095270C"/>
    <w:rsid w:val="0095374A"/>
    <w:rsid w:val="00964337"/>
    <w:rsid w:val="00965A70"/>
    <w:rsid w:val="00970E48"/>
    <w:rsid w:val="00973EAC"/>
    <w:rsid w:val="0098021D"/>
    <w:rsid w:val="00983C03"/>
    <w:rsid w:val="009849E7"/>
    <w:rsid w:val="009963EF"/>
    <w:rsid w:val="009A165A"/>
    <w:rsid w:val="009A1B56"/>
    <w:rsid w:val="009A24E8"/>
    <w:rsid w:val="009A2599"/>
    <w:rsid w:val="009A2A4F"/>
    <w:rsid w:val="009B047A"/>
    <w:rsid w:val="009B2463"/>
    <w:rsid w:val="009B2D80"/>
    <w:rsid w:val="009B52EE"/>
    <w:rsid w:val="009D0E76"/>
    <w:rsid w:val="009E5CE8"/>
    <w:rsid w:val="009E7866"/>
    <w:rsid w:val="009F3430"/>
    <w:rsid w:val="009F5278"/>
    <w:rsid w:val="00A00197"/>
    <w:rsid w:val="00A009F8"/>
    <w:rsid w:val="00A0349B"/>
    <w:rsid w:val="00A03D70"/>
    <w:rsid w:val="00A467E9"/>
    <w:rsid w:val="00A52140"/>
    <w:rsid w:val="00A63D69"/>
    <w:rsid w:val="00A70ED4"/>
    <w:rsid w:val="00A86BC8"/>
    <w:rsid w:val="00A9413B"/>
    <w:rsid w:val="00A9679D"/>
    <w:rsid w:val="00AA0B72"/>
    <w:rsid w:val="00AB04C7"/>
    <w:rsid w:val="00AB2CAA"/>
    <w:rsid w:val="00AC1032"/>
    <w:rsid w:val="00AC1419"/>
    <w:rsid w:val="00AC1F93"/>
    <w:rsid w:val="00AD462F"/>
    <w:rsid w:val="00AE6C75"/>
    <w:rsid w:val="00AF0160"/>
    <w:rsid w:val="00AF37FF"/>
    <w:rsid w:val="00AF4A67"/>
    <w:rsid w:val="00AF67D7"/>
    <w:rsid w:val="00B00C5D"/>
    <w:rsid w:val="00B164FF"/>
    <w:rsid w:val="00B16D33"/>
    <w:rsid w:val="00B51F62"/>
    <w:rsid w:val="00B532DE"/>
    <w:rsid w:val="00B64130"/>
    <w:rsid w:val="00B71752"/>
    <w:rsid w:val="00B758DE"/>
    <w:rsid w:val="00B878D6"/>
    <w:rsid w:val="00B91902"/>
    <w:rsid w:val="00BC331C"/>
    <w:rsid w:val="00BC7C96"/>
    <w:rsid w:val="00BD0E49"/>
    <w:rsid w:val="00BD46A3"/>
    <w:rsid w:val="00BE3DE7"/>
    <w:rsid w:val="00BF2D9B"/>
    <w:rsid w:val="00C01155"/>
    <w:rsid w:val="00C0382C"/>
    <w:rsid w:val="00C17BFE"/>
    <w:rsid w:val="00C22320"/>
    <w:rsid w:val="00C26F79"/>
    <w:rsid w:val="00C34F33"/>
    <w:rsid w:val="00C372F9"/>
    <w:rsid w:val="00C53984"/>
    <w:rsid w:val="00C763C0"/>
    <w:rsid w:val="00C77960"/>
    <w:rsid w:val="00C92352"/>
    <w:rsid w:val="00CA5A4C"/>
    <w:rsid w:val="00CB0E9B"/>
    <w:rsid w:val="00CB0E9F"/>
    <w:rsid w:val="00CC0764"/>
    <w:rsid w:val="00CC50D3"/>
    <w:rsid w:val="00CC5109"/>
    <w:rsid w:val="00CC6501"/>
    <w:rsid w:val="00D02485"/>
    <w:rsid w:val="00D034A3"/>
    <w:rsid w:val="00D140C8"/>
    <w:rsid w:val="00D20234"/>
    <w:rsid w:val="00D21675"/>
    <w:rsid w:val="00D218F6"/>
    <w:rsid w:val="00D222E9"/>
    <w:rsid w:val="00D26DAA"/>
    <w:rsid w:val="00D45381"/>
    <w:rsid w:val="00D52C7F"/>
    <w:rsid w:val="00D705D8"/>
    <w:rsid w:val="00D80CAB"/>
    <w:rsid w:val="00D82224"/>
    <w:rsid w:val="00D831C7"/>
    <w:rsid w:val="00D9101C"/>
    <w:rsid w:val="00D92606"/>
    <w:rsid w:val="00DA3434"/>
    <w:rsid w:val="00DC1685"/>
    <w:rsid w:val="00DC49E5"/>
    <w:rsid w:val="00DC5B41"/>
    <w:rsid w:val="00DD2683"/>
    <w:rsid w:val="00DD3512"/>
    <w:rsid w:val="00DD5EC0"/>
    <w:rsid w:val="00DE58B2"/>
    <w:rsid w:val="00DE699C"/>
    <w:rsid w:val="00DF1696"/>
    <w:rsid w:val="00DF169E"/>
    <w:rsid w:val="00DF3969"/>
    <w:rsid w:val="00DF6A56"/>
    <w:rsid w:val="00E0123F"/>
    <w:rsid w:val="00E021FB"/>
    <w:rsid w:val="00E0457F"/>
    <w:rsid w:val="00E05584"/>
    <w:rsid w:val="00E17A2C"/>
    <w:rsid w:val="00E27E15"/>
    <w:rsid w:val="00E43395"/>
    <w:rsid w:val="00E66C84"/>
    <w:rsid w:val="00E82C83"/>
    <w:rsid w:val="00E9608F"/>
    <w:rsid w:val="00EA5B65"/>
    <w:rsid w:val="00EB51A0"/>
    <w:rsid w:val="00EC5280"/>
    <w:rsid w:val="00EF2C78"/>
    <w:rsid w:val="00EF7494"/>
    <w:rsid w:val="00F17480"/>
    <w:rsid w:val="00F2651C"/>
    <w:rsid w:val="00F50A58"/>
    <w:rsid w:val="00F532AF"/>
    <w:rsid w:val="00F53825"/>
    <w:rsid w:val="00F60986"/>
    <w:rsid w:val="00F63A72"/>
    <w:rsid w:val="00F670D4"/>
    <w:rsid w:val="00F763C1"/>
    <w:rsid w:val="00F77F8E"/>
    <w:rsid w:val="00F82E4A"/>
    <w:rsid w:val="00F8551A"/>
    <w:rsid w:val="00F95DE4"/>
    <w:rsid w:val="00FB7CFB"/>
    <w:rsid w:val="00FC365F"/>
    <w:rsid w:val="00FE0310"/>
    <w:rsid w:val="00FE2287"/>
    <w:rsid w:val="00FF64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1C45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line="252"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3592"/>
    <w:pPr>
      <w:suppressAutoHyphens/>
      <w:spacing w:after="160"/>
      <w:jc w:val="left"/>
    </w:pPr>
  </w:style>
  <w:style w:type="paragraph" w:styleId="Heading1">
    <w:name w:val="heading 1"/>
    <w:basedOn w:val="Normal"/>
    <w:next w:val="Normal"/>
    <w:link w:val="Heading1Char"/>
    <w:uiPriority w:val="9"/>
    <w:qFormat/>
    <w:rsid w:val="000D359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0D359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0D359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0D359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0D359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0D359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0D359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0D359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0D359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5033C7"/>
    <w:rPr>
      <w:color w:val="000080"/>
      <w:u w:val="single"/>
    </w:rPr>
  </w:style>
  <w:style w:type="character" w:customStyle="1" w:styleId="None">
    <w:name w:val="None"/>
    <w:rsid w:val="005033C7"/>
  </w:style>
  <w:style w:type="character" w:customStyle="1" w:styleId="Hyperlink0">
    <w:name w:val="Hyperlink.0"/>
    <w:basedOn w:val="None"/>
    <w:rsid w:val="005033C7"/>
    <w:rPr>
      <w:color w:val="0000FF"/>
      <w:u w:val="single" w:color="0000FF"/>
    </w:rPr>
  </w:style>
  <w:style w:type="character" w:customStyle="1" w:styleId="Hyperlink1">
    <w:name w:val="Hyperlink.1"/>
    <w:basedOn w:val="None"/>
    <w:rsid w:val="005033C7"/>
    <w:rPr>
      <w:color w:val="0000FF"/>
      <w:u w:val="single" w:color="0000FF"/>
    </w:rPr>
  </w:style>
  <w:style w:type="character" w:customStyle="1" w:styleId="Hyperlink2">
    <w:name w:val="Hyperlink.2"/>
    <w:basedOn w:val="None"/>
    <w:rsid w:val="005033C7"/>
    <w:rPr>
      <w:color w:val="00000A"/>
      <w:u w:val="single" w:color="00000A"/>
    </w:rPr>
  </w:style>
  <w:style w:type="character" w:customStyle="1" w:styleId="CommentTextChar">
    <w:name w:val="Comment Text Char"/>
    <w:basedOn w:val="DefaultParagraphFont"/>
    <w:link w:val="CommentText"/>
    <w:uiPriority w:val="99"/>
    <w:semiHidden/>
    <w:rsid w:val="005033C7"/>
    <w:rPr>
      <w:lang w:val="en-US" w:eastAsia="en-US"/>
    </w:rPr>
  </w:style>
  <w:style w:type="character" w:styleId="CommentReference">
    <w:name w:val="annotation reference"/>
    <w:basedOn w:val="DefaultParagraphFont"/>
    <w:uiPriority w:val="99"/>
    <w:semiHidden/>
    <w:unhideWhenUsed/>
    <w:rsid w:val="005033C7"/>
    <w:rPr>
      <w:sz w:val="16"/>
      <w:szCs w:val="16"/>
    </w:rPr>
  </w:style>
  <w:style w:type="character" w:customStyle="1" w:styleId="BalloonTextChar">
    <w:name w:val="Balloon Text Char"/>
    <w:basedOn w:val="DefaultParagraphFont"/>
    <w:link w:val="BalloonText"/>
    <w:uiPriority w:val="99"/>
    <w:semiHidden/>
    <w:rsid w:val="002F4A11"/>
    <w:rPr>
      <w:rFonts w:ascii="Tahoma" w:hAnsi="Tahoma" w:cs="Tahoma"/>
      <w:sz w:val="16"/>
      <w:szCs w:val="16"/>
      <w:lang w:val="en-US" w:eastAsia="en-US"/>
    </w:rPr>
  </w:style>
  <w:style w:type="character" w:customStyle="1" w:styleId="CommentSubjectChar">
    <w:name w:val="Comment Subject Char"/>
    <w:basedOn w:val="CommentTextChar"/>
    <w:link w:val="CommentSubject"/>
    <w:uiPriority w:val="99"/>
    <w:semiHidden/>
    <w:rsid w:val="00622170"/>
    <w:rPr>
      <w:b/>
      <w:bCs/>
      <w:lang w:val="en-US" w:eastAsia="en-US"/>
    </w:rPr>
  </w:style>
  <w:style w:type="character" w:customStyle="1" w:styleId="BodyChar">
    <w:name w:val="Body Char"/>
    <w:basedOn w:val="DefaultParagraphFont"/>
    <w:link w:val="Body"/>
    <w:rsid w:val="009F4E8B"/>
    <w:rPr>
      <w:rFonts w:ascii="Calibri" w:hAnsi="Calibri" w:cs="Arial Unicode MS"/>
      <w:color w:val="000000"/>
      <w:sz w:val="22"/>
      <w:szCs w:val="22"/>
      <w:u w:val="none" w:color="000000"/>
      <w:lang w:val="en-US"/>
    </w:rPr>
  </w:style>
  <w:style w:type="character" w:customStyle="1" w:styleId="EndNoteBibliographyTitleChar">
    <w:name w:val="EndNote Bibliography Title Char"/>
    <w:basedOn w:val="BodyChar"/>
    <w:link w:val="EndNoteBibliographyTitle"/>
    <w:rsid w:val="009F4E8B"/>
    <w:rPr>
      <w:rFonts w:ascii="Calibri" w:hAnsi="Calibri" w:cs="Arial Unicode MS"/>
      <w:color w:val="000000"/>
      <w:sz w:val="22"/>
      <w:szCs w:val="22"/>
      <w:u w:val="none" w:color="000000"/>
      <w:lang w:val="en-US"/>
    </w:rPr>
  </w:style>
  <w:style w:type="character" w:customStyle="1" w:styleId="Heading1Char">
    <w:name w:val="Heading 1 Char"/>
    <w:basedOn w:val="DefaultParagraphFont"/>
    <w:link w:val="Heading1"/>
    <w:uiPriority w:val="9"/>
    <w:rsid w:val="000D359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0D3592"/>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0D359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0D359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0D359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0D359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D3592"/>
    <w:rPr>
      <w:i/>
      <w:iCs/>
    </w:rPr>
  </w:style>
  <w:style w:type="character" w:customStyle="1" w:styleId="Heading8Char">
    <w:name w:val="Heading 8 Char"/>
    <w:basedOn w:val="DefaultParagraphFont"/>
    <w:link w:val="Heading8"/>
    <w:uiPriority w:val="9"/>
    <w:semiHidden/>
    <w:rsid w:val="000D3592"/>
    <w:rPr>
      <w:b/>
      <w:bCs/>
    </w:rPr>
  </w:style>
  <w:style w:type="character" w:customStyle="1" w:styleId="Heading9Char">
    <w:name w:val="Heading 9 Char"/>
    <w:basedOn w:val="DefaultParagraphFont"/>
    <w:link w:val="Heading9"/>
    <w:uiPriority w:val="9"/>
    <w:semiHidden/>
    <w:rsid w:val="000D3592"/>
    <w:rPr>
      <w:i/>
      <w:iCs/>
    </w:rPr>
  </w:style>
  <w:style w:type="character" w:customStyle="1" w:styleId="TitleChar">
    <w:name w:val="Title Char"/>
    <w:basedOn w:val="DefaultParagraphFont"/>
    <w:link w:val="Title"/>
    <w:uiPriority w:val="10"/>
    <w:rsid w:val="000D3592"/>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0D3592"/>
    <w:rPr>
      <w:rFonts w:asciiTheme="majorHAnsi" w:eastAsiaTheme="majorEastAsia" w:hAnsiTheme="majorHAnsi" w:cstheme="majorBidi"/>
      <w:sz w:val="24"/>
      <w:szCs w:val="24"/>
    </w:rPr>
  </w:style>
  <w:style w:type="character" w:styleId="Strong">
    <w:name w:val="Strong"/>
    <w:basedOn w:val="DefaultParagraphFont"/>
    <w:uiPriority w:val="22"/>
    <w:qFormat/>
    <w:rsid w:val="000D3592"/>
    <w:rPr>
      <w:b/>
      <w:bCs/>
      <w:color w:val="00000A"/>
    </w:rPr>
  </w:style>
  <w:style w:type="character" w:styleId="Emphasis">
    <w:name w:val="Emphasis"/>
    <w:basedOn w:val="DefaultParagraphFont"/>
    <w:uiPriority w:val="20"/>
    <w:qFormat/>
    <w:rsid w:val="000D3592"/>
    <w:rPr>
      <w:i/>
      <w:iCs/>
      <w:color w:val="00000A"/>
    </w:rPr>
  </w:style>
  <w:style w:type="character" w:customStyle="1" w:styleId="QuoteChar">
    <w:name w:val="Quote Char"/>
    <w:basedOn w:val="DefaultParagraphFont"/>
    <w:link w:val="Quote"/>
    <w:uiPriority w:val="29"/>
    <w:rsid w:val="000D3592"/>
    <w:rPr>
      <w:rFonts w:asciiTheme="majorHAnsi" w:eastAsiaTheme="majorEastAsia" w:hAnsiTheme="majorHAnsi" w:cstheme="majorBidi"/>
      <w:i/>
      <w:iCs/>
      <w:sz w:val="24"/>
      <w:szCs w:val="24"/>
    </w:rPr>
  </w:style>
  <w:style w:type="character" w:customStyle="1" w:styleId="IntenseQuoteChar">
    <w:name w:val="Intense Quote Char"/>
    <w:basedOn w:val="DefaultParagraphFont"/>
    <w:link w:val="IntenseQuote"/>
    <w:uiPriority w:val="30"/>
    <w:rsid w:val="000D359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0D3592"/>
    <w:rPr>
      <w:i/>
      <w:iCs/>
      <w:color w:val="00000A"/>
    </w:rPr>
  </w:style>
  <w:style w:type="character" w:styleId="IntenseEmphasis">
    <w:name w:val="Intense Emphasis"/>
    <w:basedOn w:val="DefaultParagraphFont"/>
    <w:uiPriority w:val="21"/>
    <w:qFormat/>
    <w:rsid w:val="000D3592"/>
    <w:rPr>
      <w:b/>
      <w:bCs/>
      <w:i/>
      <w:iCs/>
      <w:color w:val="00000A"/>
    </w:rPr>
  </w:style>
  <w:style w:type="character" w:styleId="SubtleReference">
    <w:name w:val="Subtle Reference"/>
    <w:basedOn w:val="DefaultParagraphFont"/>
    <w:uiPriority w:val="31"/>
    <w:qFormat/>
    <w:rsid w:val="000D3592"/>
    <w:rPr>
      <w:smallCaps/>
      <w:color w:val="00000A"/>
      <w:u w:val="single" w:color="7F7F7F"/>
    </w:rPr>
  </w:style>
  <w:style w:type="character" w:styleId="IntenseReference">
    <w:name w:val="Intense Reference"/>
    <w:basedOn w:val="DefaultParagraphFont"/>
    <w:uiPriority w:val="32"/>
    <w:qFormat/>
    <w:rsid w:val="000D3592"/>
    <w:rPr>
      <w:b/>
      <w:bCs/>
      <w:smallCaps/>
      <w:color w:val="00000A"/>
      <w:u w:val="single"/>
    </w:rPr>
  </w:style>
  <w:style w:type="character" w:styleId="BookTitle">
    <w:name w:val="Book Title"/>
    <w:basedOn w:val="DefaultParagraphFont"/>
    <w:uiPriority w:val="33"/>
    <w:qFormat/>
    <w:rsid w:val="000D3592"/>
    <w:rPr>
      <w:b/>
      <w:bCs/>
      <w:smallCaps/>
      <w:color w:val="00000A"/>
    </w:rPr>
  </w:style>
  <w:style w:type="character" w:customStyle="1" w:styleId="ListLabel1">
    <w:name w:val="ListLabel 1"/>
    <w:rsid w:val="005033C7"/>
    <w:rPr>
      <w:caps w:val="0"/>
      <w:smallCaps w:val="0"/>
      <w:strike w:val="0"/>
      <w:dstrike w:val="0"/>
      <w:color w:val="000000"/>
      <w:spacing w:val="0"/>
      <w:w w:val="100"/>
      <w:position w:val="0"/>
      <w:sz w:val="22"/>
      <w:shd w:val="clear" w:color="auto" w:fill="00000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rsid w:val="005033C7"/>
    <w:rPr>
      <w:rFonts w:eastAsia="Arial Unicode MS" w:cs="Arial Unicode MS"/>
      <w:b w:val="0"/>
      <w:bCs w:val="0"/>
      <w:i w:val="0"/>
      <w:iCs w:val="0"/>
      <w:caps w:val="0"/>
      <w:smallCaps w:val="0"/>
      <w:strike w:val="0"/>
      <w:dstrike w:val="0"/>
      <w:color w:val="000000"/>
      <w:spacing w:val="0"/>
      <w:w w:val="100"/>
      <w:position w:val="0"/>
      <w:sz w:val="22"/>
      <w:shd w:val="clear" w:color="auto" w:fill="00000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rsid w:val="005033C7"/>
    <w:rPr>
      <w:rFonts w:eastAsia="Wingdings" w:cs="Wingdings"/>
      <w:b w:val="0"/>
      <w:bCs w:val="0"/>
      <w:i w:val="0"/>
      <w:iCs w:val="0"/>
      <w:caps w:val="0"/>
      <w:smallCaps w:val="0"/>
      <w:strike w:val="0"/>
      <w:dstrike w:val="0"/>
      <w:color w:val="000000"/>
      <w:spacing w:val="0"/>
      <w:w w:val="100"/>
      <w:position w:val="0"/>
      <w:sz w:val="22"/>
      <w:shd w:val="clear" w:color="auto" w:fill="00000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rsid w:val="005033C7"/>
    <w:rPr>
      <w:rFonts w:eastAsia="Calibri" w:cs="Calibri"/>
      <w:b w:val="0"/>
      <w:bCs w:val="0"/>
      <w:i w:val="0"/>
      <w:iCs w:val="0"/>
      <w:caps w:val="0"/>
      <w:smallCaps w:val="0"/>
      <w:strike w:val="0"/>
      <w:dstrike w:val="0"/>
      <w:color w:val="000000"/>
      <w:spacing w:val="0"/>
      <w:w w:val="100"/>
      <w:position w:val="0"/>
      <w:sz w:val="22"/>
      <w:shd w:val="clear" w:color="auto" w:fill="00000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rsid w:val="005033C7"/>
    <w:rPr>
      <w:rFonts w:eastAsia="Arial Unicode MS" w:cs="Times New Roman"/>
    </w:rPr>
  </w:style>
  <w:style w:type="character" w:customStyle="1" w:styleId="ListLabel6">
    <w:name w:val="ListLabel 6"/>
    <w:rsid w:val="005033C7"/>
    <w:rPr>
      <w:rFonts w:cs="Courier New"/>
    </w:rPr>
  </w:style>
  <w:style w:type="paragraph" w:customStyle="1" w:styleId="Heading">
    <w:name w:val="Heading"/>
    <w:basedOn w:val="Normal"/>
    <w:next w:val="TextBody"/>
    <w:rsid w:val="005033C7"/>
    <w:pPr>
      <w:keepNext/>
      <w:spacing w:before="240" w:after="120"/>
    </w:pPr>
    <w:rPr>
      <w:rFonts w:ascii="Liberation Sans" w:eastAsia="Tahoma" w:hAnsi="Liberation Sans" w:cs="Lohit Devanagari"/>
      <w:sz w:val="28"/>
      <w:szCs w:val="28"/>
    </w:rPr>
  </w:style>
  <w:style w:type="paragraph" w:customStyle="1" w:styleId="TextBody">
    <w:name w:val="Text Body"/>
    <w:basedOn w:val="Normal"/>
    <w:rsid w:val="005033C7"/>
    <w:pPr>
      <w:spacing w:after="140" w:line="288" w:lineRule="auto"/>
    </w:pPr>
    <w:rPr>
      <w:rFonts w:ascii="Calibri" w:hAnsi="Calibri" w:cs="Arial Unicode MS"/>
      <w:color w:val="000000"/>
      <w:u w:color="000000"/>
      <w:lang w:val="en-US"/>
    </w:rPr>
  </w:style>
  <w:style w:type="paragraph" w:styleId="List">
    <w:name w:val="List"/>
    <w:basedOn w:val="TextBody"/>
    <w:rsid w:val="005033C7"/>
    <w:rPr>
      <w:rFonts w:cs="Lohit Devanagari"/>
    </w:rPr>
  </w:style>
  <w:style w:type="paragraph" w:styleId="Caption">
    <w:name w:val="caption"/>
    <w:basedOn w:val="Normal"/>
    <w:next w:val="Normal"/>
    <w:uiPriority w:val="35"/>
    <w:semiHidden/>
    <w:unhideWhenUsed/>
    <w:qFormat/>
    <w:rsid w:val="000D3592"/>
    <w:rPr>
      <w:b/>
      <w:bCs/>
      <w:sz w:val="18"/>
      <w:szCs w:val="18"/>
    </w:rPr>
  </w:style>
  <w:style w:type="paragraph" w:customStyle="1" w:styleId="Index">
    <w:name w:val="Index"/>
    <w:basedOn w:val="Normal"/>
    <w:rsid w:val="005033C7"/>
    <w:pPr>
      <w:suppressLineNumbers/>
    </w:pPr>
    <w:rPr>
      <w:rFonts w:cs="Lohit Devanagari"/>
    </w:rPr>
  </w:style>
  <w:style w:type="paragraph" w:customStyle="1" w:styleId="HeaderFooter">
    <w:name w:val="Header &amp; Footer"/>
    <w:rsid w:val="005033C7"/>
    <w:pPr>
      <w:tabs>
        <w:tab w:val="right" w:pos="9020"/>
      </w:tabs>
      <w:suppressAutoHyphens/>
      <w:spacing w:after="160"/>
      <w:jc w:val="left"/>
    </w:pPr>
    <w:rPr>
      <w:rFonts w:ascii="Helvetica" w:eastAsia="Helvetica" w:hAnsi="Helvetica" w:cs="Arial Unicode MS"/>
      <w:color w:val="000000"/>
      <w:sz w:val="24"/>
      <w:szCs w:val="24"/>
    </w:rPr>
  </w:style>
  <w:style w:type="paragraph" w:customStyle="1" w:styleId="Body">
    <w:name w:val="Body"/>
    <w:link w:val="BodyChar"/>
    <w:rsid w:val="005033C7"/>
    <w:pPr>
      <w:suppressAutoHyphens/>
      <w:spacing w:after="200" w:line="276" w:lineRule="auto"/>
      <w:jc w:val="left"/>
    </w:pPr>
    <w:rPr>
      <w:rFonts w:ascii="Calibri" w:eastAsia="Helvetica" w:hAnsi="Calibri" w:cs="Arial Unicode MS"/>
      <w:color w:val="000000"/>
      <w:u w:color="000000"/>
      <w:lang w:val="en-US"/>
    </w:rPr>
  </w:style>
  <w:style w:type="paragraph" w:styleId="ListParagraph">
    <w:name w:val="List Paragraph"/>
    <w:uiPriority w:val="34"/>
    <w:qFormat/>
    <w:rsid w:val="005033C7"/>
    <w:pPr>
      <w:suppressAutoHyphens/>
      <w:spacing w:after="160"/>
      <w:ind w:left="720"/>
      <w:contextualSpacing/>
      <w:jc w:val="left"/>
    </w:pPr>
  </w:style>
  <w:style w:type="paragraph" w:customStyle="1" w:styleId="Default">
    <w:name w:val="Default"/>
    <w:rsid w:val="005033C7"/>
    <w:pPr>
      <w:suppressAutoHyphens/>
      <w:spacing w:after="160"/>
      <w:jc w:val="left"/>
    </w:pPr>
    <w:rPr>
      <w:rFonts w:ascii="Helvetica" w:eastAsia="Helvetica" w:hAnsi="Helvetica" w:cs="Helvetica"/>
      <w:color w:val="000000"/>
    </w:rPr>
  </w:style>
  <w:style w:type="paragraph" w:customStyle="1" w:styleId="EndNoteBibliography">
    <w:name w:val="EndNote Bibliography"/>
    <w:rsid w:val="005033C7"/>
    <w:pPr>
      <w:suppressAutoHyphens/>
      <w:spacing w:after="200" w:line="240" w:lineRule="auto"/>
      <w:jc w:val="left"/>
    </w:pPr>
    <w:rPr>
      <w:rFonts w:ascii="Calibri" w:eastAsia="Calibri" w:hAnsi="Calibri" w:cs="Calibri"/>
      <w:color w:val="000000"/>
      <w:u w:color="000000"/>
      <w:lang w:val="en-US"/>
    </w:rPr>
  </w:style>
  <w:style w:type="paragraph" w:styleId="CommentText">
    <w:name w:val="annotation text"/>
    <w:basedOn w:val="Normal"/>
    <w:link w:val="CommentTextChar"/>
    <w:uiPriority w:val="99"/>
    <w:semiHidden/>
    <w:unhideWhenUsed/>
    <w:rsid w:val="005033C7"/>
    <w:rPr>
      <w:sz w:val="20"/>
      <w:szCs w:val="20"/>
    </w:rPr>
  </w:style>
  <w:style w:type="paragraph" w:styleId="BalloonText">
    <w:name w:val="Balloon Text"/>
    <w:basedOn w:val="Normal"/>
    <w:link w:val="BalloonTextChar"/>
    <w:uiPriority w:val="99"/>
    <w:semiHidden/>
    <w:unhideWhenUsed/>
    <w:rsid w:val="002F4A11"/>
    <w:rPr>
      <w:rFonts w:ascii="Tahoma" w:hAnsi="Tahoma" w:cs="Tahoma"/>
      <w:sz w:val="16"/>
      <w:szCs w:val="16"/>
    </w:rPr>
  </w:style>
  <w:style w:type="paragraph" w:styleId="CommentSubject">
    <w:name w:val="annotation subject"/>
    <w:basedOn w:val="CommentText"/>
    <w:link w:val="CommentSubjectChar"/>
    <w:uiPriority w:val="99"/>
    <w:semiHidden/>
    <w:unhideWhenUsed/>
    <w:rsid w:val="00622170"/>
    <w:rPr>
      <w:b/>
      <w:bCs/>
    </w:rPr>
  </w:style>
  <w:style w:type="paragraph" w:customStyle="1" w:styleId="EndNoteBibliographyTitle">
    <w:name w:val="EndNote Bibliography Title"/>
    <w:basedOn w:val="Normal"/>
    <w:link w:val="EndNoteBibliographyTitleChar"/>
    <w:rsid w:val="009F4E8B"/>
    <w:pPr>
      <w:jc w:val="center"/>
    </w:pPr>
    <w:rPr>
      <w:rFonts w:ascii="Calibri" w:hAnsi="Calibri"/>
    </w:rPr>
  </w:style>
  <w:style w:type="paragraph" w:styleId="Title">
    <w:name w:val="Title"/>
    <w:basedOn w:val="Normal"/>
    <w:next w:val="Normal"/>
    <w:link w:val="TitleChar"/>
    <w:uiPriority w:val="10"/>
    <w:qFormat/>
    <w:rsid w:val="000D3592"/>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0D3592"/>
    <w:pPr>
      <w:spacing w:after="240"/>
      <w:jc w:val="center"/>
    </w:pPr>
    <w:rPr>
      <w:rFonts w:asciiTheme="majorHAnsi" w:eastAsiaTheme="majorEastAsia" w:hAnsiTheme="majorHAnsi" w:cstheme="majorBidi"/>
      <w:sz w:val="24"/>
      <w:szCs w:val="24"/>
    </w:rPr>
  </w:style>
  <w:style w:type="paragraph" w:styleId="NoSpacing">
    <w:name w:val="No Spacing"/>
    <w:uiPriority w:val="1"/>
    <w:qFormat/>
    <w:rsid w:val="000D3592"/>
    <w:pPr>
      <w:suppressAutoHyphens/>
      <w:spacing w:line="240" w:lineRule="auto"/>
      <w:jc w:val="left"/>
    </w:pPr>
  </w:style>
  <w:style w:type="paragraph" w:styleId="Quote">
    <w:name w:val="Quote"/>
    <w:basedOn w:val="Normal"/>
    <w:next w:val="Normal"/>
    <w:link w:val="QuoteChar"/>
    <w:uiPriority w:val="29"/>
    <w:qFormat/>
    <w:rsid w:val="000D3592"/>
    <w:pPr>
      <w:spacing w:before="200" w:line="264" w:lineRule="auto"/>
      <w:ind w:left="864" w:right="864"/>
      <w:jc w:val="center"/>
    </w:pPr>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0D3592"/>
    <w:pPr>
      <w:spacing w:before="280" w:after="240"/>
      <w:ind w:left="936" w:right="936"/>
      <w:jc w:val="center"/>
    </w:pPr>
    <w:rPr>
      <w:rFonts w:asciiTheme="majorHAnsi" w:eastAsiaTheme="majorEastAsia" w:hAnsiTheme="majorHAnsi" w:cstheme="majorBidi"/>
      <w:sz w:val="26"/>
      <w:szCs w:val="26"/>
    </w:rPr>
  </w:style>
  <w:style w:type="paragraph" w:customStyle="1" w:styleId="ContentsHeading">
    <w:name w:val="Contents Heading"/>
    <w:basedOn w:val="Heading1"/>
    <w:next w:val="Normal"/>
    <w:uiPriority w:val="39"/>
    <w:semiHidden/>
    <w:unhideWhenUsed/>
    <w:qFormat/>
    <w:rsid w:val="000D3592"/>
  </w:style>
  <w:style w:type="paragraph" w:styleId="Header">
    <w:name w:val="header"/>
    <w:basedOn w:val="Normal"/>
    <w:rsid w:val="005033C7"/>
  </w:style>
  <w:style w:type="paragraph" w:styleId="Footer">
    <w:name w:val="footer"/>
    <w:basedOn w:val="Normal"/>
    <w:rsid w:val="005033C7"/>
  </w:style>
  <w:style w:type="numbering" w:customStyle="1" w:styleId="ImportedStyle1">
    <w:name w:val="Imported Style 1"/>
    <w:rsid w:val="005033C7"/>
  </w:style>
  <w:style w:type="numbering" w:customStyle="1" w:styleId="ImportedStyle2">
    <w:name w:val="Imported Style 2"/>
    <w:rsid w:val="005033C7"/>
  </w:style>
  <w:style w:type="numbering" w:customStyle="1" w:styleId="ImportedStyle3">
    <w:name w:val="Imported Style 3"/>
    <w:rsid w:val="005033C7"/>
  </w:style>
  <w:style w:type="numbering" w:customStyle="1" w:styleId="ImportedStyle4">
    <w:name w:val="Imported Style 4"/>
    <w:rsid w:val="005033C7"/>
  </w:style>
  <w:style w:type="numbering" w:customStyle="1" w:styleId="ImportedStyle5">
    <w:name w:val="Imported Style 5"/>
    <w:rsid w:val="005033C7"/>
  </w:style>
  <w:style w:type="numbering" w:customStyle="1" w:styleId="ImportedStyle6">
    <w:name w:val="Imported Style 6"/>
    <w:rsid w:val="005033C7"/>
  </w:style>
  <w:style w:type="numbering" w:customStyle="1" w:styleId="ImportedStyle7">
    <w:name w:val="Imported Style 7"/>
    <w:rsid w:val="005033C7"/>
  </w:style>
  <w:style w:type="numbering" w:customStyle="1" w:styleId="ImportedStyle8">
    <w:name w:val="Imported Style 8"/>
    <w:rsid w:val="005033C7"/>
  </w:style>
  <w:style w:type="character" w:styleId="Hyperlink">
    <w:name w:val="Hyperlink"/>
    <w:basedOn w:val="DefaultParagraphFont"/>
    <w:uiPriority w:val="99"/>
    <w:unhideWhenUsed/>
    <w:rsid w:val="00CC0764"/>
    <w:rPr>
      <w:color w:val="0000FF" w:themeColor="hyperlink"/>
      <w:u w:val="single"/>
    </w:rPr>
  </w:style>
  <w:style w:type="paragraph" w:styleId="NormalWeb">
    <w:name w:val="Normal (Web)"/>
    <w:basedOn w:val="Normal"/>
    <w:uiPriority w:val="99"/>
    <w:semiHidden/>
    <w:unhideWhenUsed/>
    <w:rsid w:val="0087339A"/>
    <w:pPr>
      <w:spacing w:before="280" w:after="280" w:line="240" w:lineRule="auto"/>
    </w:pPr>
    <w:rPr>
      <w:rFonts w:ascii="Times New Roman" w:hAnsi="Times New Roman" w:cs="Times New Roman"/>
      <w:color w:val="00000A"/>
      <w:sz w:val="24"/>
      <w:szCs w:val="24"/>
    </w:rPr>
  </w:style>
  <w:style w:type="table" w:styleId="TableGrid">
    <w:name w:val="Table Grid"/>
    <w:basedOn w:val="TableNormal"/>
    <w:uiPriority w:val="59"/>
    <w:rsid w:val="0087339A"/>
    <w:pPr>
      <w:spacing w:line="240" w:lineRule="auto"/>
      <w:jc w:val="left"/>
    </w:pPr>
    <w:rPr>
      <w:rFonts w:ascii="Times New Roman" w:eastAsia="Arial Unicode MS"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
    <w:name w:val="Paragraph"/>
    <w:basedOn w:val="Normal"/>
    <w:link w:val="ParagraphChar"/>
    <w:qFormat/>
    <w:rsid w:val="0087339A"/>
    <w:pPr>
      <w:spacing w:after="0" w:line="276" w:lineRule="auto"/>
      <w:jc w:val="both"/>
    </w:pPr>
    <w:rPr>
      <w:rFonts w:ascii="Times New Roman" w:eastAsia="Arial Unicode MS" w:hAnsi="Times New Roman" w:cs="Times New Roman"/>
      <w:color w:val="00000A"/>
      <w:sz w:val="20"/>
      <w:szCs w:val="24"/>
      <w:lang w:val="en-US" w:eastAsia="en-US"/>
    </w:rPr>
  </w:style>
  <w:style w:type="character" w:customStyle="1" w:styleId="ParagraphChar">
    <w:name w:val="Paragraph Char"/>
    <w:basedOn w:val="DefaultParagraphFont"/>
    <w:link w:val="Paragraph"/>
    <w:rsid w:val="0087339A"/>
    <w:rPr>
      <w:rFonts w:ascii="Times New Roman" w:eastAsia="Arial Unicode MS" w:hAnsi="Times New Roman" w:cs="Times New Roman"/>
      <w:color w:val="00000A"/>
      <w:sz w:val="20"/>
      <w:szCs w:val="24"/>
      <w:lang w:val="en-US" w:eastAsia="en-US"/>
    </w:rPr>
  </w:style>
  <w:style w:type="table" w:styleId="LightList-Accent1">
    <w:name w:val="Light List Accent 1"/>
    <w:basedOn w:val="TableNormal"/>
    <w:uiPriority w:val="61"/>
    <w:rsid w:val="00BC7C96"/>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vision">
    <w:name w:val="Revision"/>
    <w:hidden/>
    <w:uiPriority w:val="99"/>
    <w:semiHidden/>
    <w:rsid w:val="002F3E6C"/>
    <w:pPr>
      <w:spacing w:line="240" w:lineRule="auto"/>
      <w:jc w:val="left"/>
    </w:pPr>
  </w:style>
  <w:style w:type="character" w:styleId="PlaceholderText">
    <w:name w:val="Placeholder Text"/>
    <w:basedOn w:val="DefaultParagraphFont"/>
    <w:uiPriority w:val="99"/>
    <w:semiHidden/>
    <w:rsid w:val="00DE69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jawbrew.co.uk/"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10" Type="http://schemas.openxmlformats.org/officeDocument/2006/relationships/hyperlink" Target="http://www.williamsbrosbrew.com/beerboard/bottles/seven-giraffes" TargetMode="External"/><Relationship Id="rId11" Type="http://schemas.openxmlformats.org/officeDocument/2006/relationships/hyperlink" Target="https://www.blacksheepbrewery.com/beers/15/black-sheep-ale" TargetMode="External"/><Relationship Id="rId12" Type="http://schemas.openxmlformats.org/officeDocument/2006/relationships/image" Target="media/image2.emf"/><Relationship Id="rId13" Type="http://schemas.openxmlformats.org/officeDocument/2006/relationships/hyperlink" Target="https://github.com/sdrogers/ms2lda" TargetMode="External"/><Relationship Id="rId14" Type="http://schemas.openxmlformats.org/officeDocument/2006/relationships/hyperlink" Target="http://www.mzcloud.org/" TargetMode="External"/><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B0E8A-7918-C543-BA89-29B94C48D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21</Pages>
  <Words>15415</Words>
  <Characters>87872</Characters>
  <Application>Microsoft Macintosh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103081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 van der Hooft</dc:creator>
  <cp:lastModifiedBy>Simon Rogers</cp:lastModifiedBy>
  <cp:revision>38</cp:revision>
  <cp:lastPrinted>2016-01-20T10:04:00Z</cp:lastPrinted>
  <dcterms:created xsi:type="dcterms:W3CDTF">2016-02-11T20:14:00Z</dcterms:created>
  <dcterms:modified xsi:type="dcterms:W3CDTF">2016-02-15T20:09:00Z</dcterms:modified>
  <dc:language>en-GB</dc:language>
</cp:coreProperties>
</file>